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3CF732" w14:textId="4DA695A7" w:rsidR="00D714B9" w:rsidRPr="00C12A84" w:rsidRDefault="00D714B9" w:rsidP="00C12A84">
      <w:pPr>
        <w:jc w:val="center"/>
        <w:rPr>
          <w:b/>
          <w:bCs/>
          <w:sz w:val="40"/>
          <w:szCs w:val="40"/>
          <w:u w:val="single"/>
        </w:rPr>
      </w:pPr>
      <w:r w:rsidRPr="00C12A84">
        <w:rPr>
          <w:b/>
          <w:bCs/>
          <w:sz w:val="40"/>
          <w:szCs w:val="40"/>
          <w:u w:val="single"/>
        </w:rPr>
        <w:t>KHALSA COLLEGE OF ENGINEERING &amp; TECHNOLOGY</w:t>
      </w:r>
    </w:p>
    <w:p w14:paraId="66E40690" w14:textId="3FDD2A04" w:rsidR="00D714B9" w:rsidRPr="003C07E8" w:rsidRDefault="00C12A84" w:rsidP="00D714B9">
      <w:pPr>
        <w:rPr>
          <w:b/>
          <w:bCs/>
          <w:sz w:val="40"/>
          <w:szCs w:val="40"/>
        </w:rPr>
      </w:pPr>
      <w:r w:rsidRPr="00D714B9">
        <w:rPr>
          <w:b/>
          <w:bCs/>
          <w:noProof/>
          <w:sz w:val="36"/>
          <w:szCs w:val="36"/>
          <w:u w:val="single"/>
        </w:rPr>
        <w:drawing>
          <wp:anchor distT="0" distB="0" distL="114300" distR="114300" simplePos="0" relativeHeight="251658240" behindDoc="0" locked="0" layoutInCell="1" allowOverlap="1" wp14:anchorId="3B0801E1" wp14:editId="072DA665">
            <wp:simplePos x="0" y="0"/>
            <wp:positionH relativeFrom="column">
              <wp:posOffset>1371600</wp:posOffset>
            </wp:positionH>
            <wp:positionV relativeFrom="paragraph">
              <wp:posOffset>297180</wp:posOffset>
            </wp:positionV>
            <wp:extent cx="2988945" cy="2533650"/>
            <wp:effectExtent l="0" t="0" r="1905" b="0"/>
            <wp:wrapSquare wrapText="bothSides"/>
            <wp:docPr id="1231354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894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DCB481" w14:textId="74E993EF" w:rsidR="00D714B9" w:rsidRPr="00D714B9" w:rsidRDefault="002E2FCF" w:rsidP="00D714B9">
      <w:pPr>
        <w:rPr>
          <w:b/>
          <w:bCs/>
          <w:sz w:val="36"/>
          <w:szCs w:val="36"/>
          <w:u w:val="single"/>
        </w:rPr>
      </w:pPr>
      <w:r>
        <w:rPr>
          <w:b/>
          <w:bCs/>
          <w:sz w:val="36"/>
          <w:szCs w:val="36"/>
          <w:u w:val="single"/>
        </w:rPr>
        <w:t xml:space="preserve">                                          </w:t>
      </w:r>
      <w:ins w:id="0" w:author="Microsoft Word" w:date="2025-12-15T14:42:00Z" w16du:dateUtc="2025-12-15T09:12:00Z">
        <w:r w:rsidR="00363463">
          <w:rPr>
            <w:b/>
            <w:bCs/>
            <w:sz w:val="36"/>
            <w:szCs w:val="36"/>
            <w:u w:val="single"/>
          </w:rPr>
          <w:br w:type="textWrapping" w:clear="all"/>
        </w:r>
      </w:ins>
    </w:p>
    <w:p w14:paraId="32058BCF" w14:textId="77777777" w:rsidR="00D714B9" w:rsidRPr="00D714B9" w:rsidRDefault="00D714B9" w:rsidP="00D714B9">
      <w:pPr>
        <w:rPr>
          <w:b/>
          <w:bCs/>
          <w:sz w:val="36"/>
          <w:szCs w:val="36"/>
          <w:u w:val="single"/>
        </w:rPr>
      </w:pPr>
    </w:p>
    <w:p w14:paraId="19D160F7" w14:textId="22A1B9F1" w:rsidR="00D714B9" w:rsidRPr="00FD2510" w:rsidRDefault="00D714B9" w:rsidP="00C12A84">
      <w:pPr>
        <w:jc w:val="center"/>
        <w:rPr>
          <w:sz w:val="36"/>
          <w:szCs w:val="36"/>
          <w:u w:val="single"/>
        </w:rPr>
      </w:pPr>
      <w:r w:rsidRPr="00FD2510">
        <w:rPr>
          <w:sz w:val="36"/>
          <w:szCs w:val="36"/>
          <w:u w:val="single"/>
        </w:rPr>
        <w:t>(Affiliated BY NAAC)</w:t>
      </w:r>
    </w:p>
    <w:p w14:paraId="10819244" w14:textId="316707E7" w:rsidR="00D714B9" w:rsidRPr="00D714B9" w:rsidRDefault="00D714B9" w:rsidP="00C12A84">
      <w:pPr>
        <w:jc w:val="center"/>
        <w:rPr>
          <w:b/>
          <w:bCs/>
          <w:sz w:val="36"/>
          <w:szCs w:val="36"/>
          <w:u w:val="single"/>
        </w:rPr>
      </w:pPr>
      <w:r w:rsidRPr="00D714B9">
        <w:rPr>
          <w:b/>
          <w:bCs/>
          <w:sz w:val="36"/>
          <w:szCs w:val="36"/>
          <w:u w:val="single"/>
        </w:rPr>
        <w:t>Industrial Training Report on</w:t>
      </w:r>
    </w:p>
    <w:p w14:paraId="55D4E676" w14:textId="58A6E8FB" w:rsidR="00D714B9" w:rsidRPr="00D714B9" w:rsidRDefault="00D714B9" w:rsidP="00C12A84">
      <w:pPr>
        <w:jc w:val="center"/>
        <w:rPr>
          <w:b/>
          <w:bCs/>
          <w:sz w:val="36"/>
          <w:szCs w:val="36"/>
          <w:u w:val="single"/>
        </w:rPr>
      </w:pPr>
      <w:r w:rsidRPr="00D714B9">
        <w:rPr>
          <w:b/>
          <w:bCs/>
          <w:sz w:val="36"/>
          <w:szCs w:val="36"/>
          <w:u w:val="single"/>
        </w:rPr>
        <w:t>Front- End Web Development</w:t>
      </w:r>
    </w:p>
    <w:p w14:paraId="639A19B4" w14:textId="77777777" w:rsidR="00D714B9" w:rsidRPr="00D714B9" w:rsidRDefault="00D714B9" w:rsidP="00C12A84">
      <w:pPr>
        <w:jc w:val="center"/>
        <w:rPr>
          <w:b/>
          <w:bCs/>
          <w:sz w:val="36"/>
          <w:szCs w:val="36"/>
          <w:u w:val="single"/>
        </w:rPr>
      </w:pPr>
    </w:p>
    <w:p w14:paraId="29D8EA41" w14:textId="1644CAA4" w:rsidR="00D714B9" w:rsidRPr="00FD2510" w:rsidRDefault="00D714B9" w:rsidP="00C12A84">
      <w:pPr>
        <w:jc w:val="center"/>
        <w:rPr>
          <w:sz w:val="36"/>
          <w:szCs w:val="36"/>
          <w:u w:val="single"/>
        </w:rPr>
      </w:pPr>
      <w:r w:rsidRPr="00FD2510">
        <w:rPr>
          <w:sz w:val="36"/>
          <w:szCs w:val="36"/>
          <w:u w:val="single"/>
        </w:rPr>
        <w:t>Bachelor of Technology</w:t>
      </w:r>
    </w:p>
    <w:p w14:paraId="019F8D9E" w14:textId="681EA6CE" w:rsidR="00D714B9" w:rsidRPr="00FD2510" w:rsidRDefault="00D714B9" w:rsidP="00C12A84">
      <w:pPr>
        <w:jc w:val="center"/>
        <w:rPr>
          <w:sz w:val="36"/>
          <w:szCs w:val="36"/>
          <w:u w:val="single"/>
        </w:rPr>
      </w:pPr>
      <w:r w:rsidRPr="00FD2510">
        <w:rPr>
          <w:sz w:val="36"/>
          <w:szCs w:val="36"/>
          <w:u w:val="single"/>
        </w:rPr>
        <w:t>Computer Science &amp; Engineering</w:t>
      </w:r>
    </w:p>
    <w:p w14:paraId="61089D3F" w14:textId="77777777" w:rsidR="00D714B9" w:rsidRPr="00FD2510" w:rsidRDefault="00D714B9" w:rsidP="00C12A84">
      <w:pPr>
        <w:jc w:val="center"/>
        <w:rPr>
          <w:sz w:val="36"/>
          <w:szCs w:val="36"/>
          <w:u w:val="single"/>
        </w:rPr>
      </w:pPr>
    </w:p>
    <w:p w14:paraId="2285523B" w14:textId="7AF213A2" w:rsidR="00D714B9" w:rsidRPr="00FD2510" w:rsidRDefault="00D714B9" w:rsidP="00C12A84">
      <w:pPr>
        <w:jc w:val="center"/>
        <w:rPr>
          <w:sz w:val="36"/>
          <w:szCs w:val="36"/>
          <w:u w:val="single"/>
        </w:rPr>
      </w:pPr>
      <w:r w:rsidRPr="00FD2510">
        <w:rPr>
          <w:sz w:val="36"/>
          <w:szCs w:val="36"/>
          <w:u w:val="single"/>
        </w:rPr>
        <w:t>BY</w:t>
      </w:r>
    </w:p>
    <w:p w14:paraId="6FB0664A" w14:textId="77777777" w:rsidR="00D714B9" w:rsidRPr="00FD2510" w:rsidRDefault="00D714B9" w:rsidP="00C12A84">
      <w:pPr>
        <w:jc w:val="center"/>
        <w:rPr>
          <w:sz w:val="36"/>
          <w:szCs w:val="36"/>
          <w:u w:val="single"/>
        </w:rPr>
      </w:pPr>
    </w:p>
    <w:p w14:paraId="5D512250" w14:textId="33E83626" w:rsidR="00D714B9" w:rsidRPr="00FD2510" w:rsidRDefault="00A640F0" w:rsidP="00C12A84">
      <w:pPr>
        <w:jc w:val="center"/>
        <w:rPr>
          <w:sz w:val="36"/>
          <w:szCs w:val="36"/>
          <w:u w:val="single"/>
        </w:rPr>
      </w:pPr>
      <w:r w:rsidRPr="00FD2510">
        <w:rPr>
          <w:sz w:val="36"/>
          <w:szCs w:val="36"/>
          <w:u w:val="single"/>
        </w:rPr>
        <w:t>SANJANA KUMARI</w:t>
      </w:r>
      <w:r w:rsidR="00D714B9" w:rsidRPr="00FD2510">
        <w:rPr>
          <w:sz w:val="36"/>
          <w:szCs w:val="36"/>
          <w:u w:val="single"/>
        </w:rPr>
        <w:t xml:space="preserve"> (2</w:t>
      </w:r>
      <w:r w:rsidR="00FD2ABF" w:rsidRPr="00FD2510">
        <w:rPr>
          <w:sz w:val="36"/>
          <w:szCs w:val="36"/>
          <w:u w:val="single"/>
        </w:rPr>
        <w:t>3</w:t>
      </w:r>
      <w:r w:rsidR="00D714B9" w:rsidRPr="00FD2510">
        <w:rPr>
          <w:sz w:val="36"/>
          <w:szCs w:val="36"/>
          <w:u w:val="single"/>
        </w:rPr>
        <w:t>04</w:t>
      </w:r>
      <w:r w:rsidR="00FD2ABF" w:rsidRPr="00FD2510">
        <w:rPr>
          <w:sz w:val="36"/>
          <w:szCs w:val="36"/>
          <w:u w:val="single"/>
        </w:rPr>
        <w:t>154</w:t>
      </w:r>
      <w:r w:rsidR="00D714B9" w:rsidRPr="00FD2510">
        <w:rPr>
          <w:sz w:val="36"/>
          <w:szCs w:val="36"/>
          <w:u w:val="single"/>
        </w:rPr>
        <w:t>)</w:t>
      </w:r>
    </w:p>
    <w:p w14:paraId="0C9E339A" w14:textId="3B32937A" w:rsidR="00D714B9" w:rsidRPr="00FD2510" w:rsidRDefault="00D714B9" w:rsidP="00C12A84">
      <w:pPr>
        <w:jc w:val="center"/>
        <w:rPr>
          <w:sz w:val="36"/>
          <w:szCs w:val="36"/>
          <w:u w:val="single"/>
        </w:rPr>
      </w:pPr>
      <w:r w:rsidRPr="00FD2510">
        <w:rPr>
          <w:sz w:val="36"/>
          <w:szCs w:val="36"/>
          <w:u w:val="single"/>
        </w:rPr>
        <w:t>Department of B. Tech CSE</w:t>
      </w:r>
      <w:r w:rsidR="00FD2ABF" w:rsidRPr="00FD2510">
        <w:rPr>
          <w:sz w:val="36"/>
          <w:szCs w:val="36"/>
          <w:u w:val="single"/>
        </w:rPr>
        <w:t xml:space="preserve"> 5</w:t>
      </w:r>
      <w:r w:rsidR="00FD2ABF" w:rsidRPr="008C6211">
        <w:rPr>
          <w:sz w:val="36"/>
          <w:szCs w:val="36"/>
          <w:u w:val="single"/>
          <w:vertAlign w:val="superscript"/>
        </w:rPr>
        <w:t>th</w:t>
      </w:r>
      <w:r w:rsidR="008C6211">
        <w:rPr>
          <w:sz w:val="36"/>
          <w:szCs w:val="36"/>
          <w:u w:val="single"/>
        </w:rPr>
        <w:t xml:space="preserve"> Sem</w:t>
      </w:r>
    </w:p>
    <w:p w14:paraId="2388F991" w14:textId="5D50389B" w:rsidR="0035540B" w:rsidRDefault="00D702D1" w:rsidP="00184F20">
      <w:pPr>
        <w:rPr>
          <w:b/>
          <w:bCs/>
          <w:sz w:val="36"/>
          <w:szCs w:val="36"/>
          <w:u w:val="single"/>
        </w:rPr>
      </w:pPr>
      <w:r>
        <w:rPr>
          <w:b/>
          <w:bCs/>
          <w:noProof/>
          <w:sz w:val="36"/>
          <w:szCs w:val="36"/>
          <w:u w:val="single"/>
        </w:rPr>
        <w:lastRenderedPageBreak/>
        <w:drawing>
          <wp:anchor distT="0" distB="0" distL="114300" distR="114300" simplePos="0" relativeHeight="251659264" behindDoc="0" locked="0" layoutInCell="1" allowOverlap="1" wp14:anchorId="69986853" wp14:editId="50E4DA97">
            <wp:simplePos x="0" y="0"/>
            <wp:positionH relativeFrom="margin">
              <wp:posOffset>66675</wp:posOffset>
            </wp:positionH>
            <wp:positionV relativeFrom="margin">
              <wp:posOffset>-133350</wp:posOffset>
            </wp:positionV>
            <wp:extent cx="5915025" cy="8105775"/>
            <wp:effectExtent l="0" t="0" r="9525" b="9525"/>
            <wp:wrapSquare wrapText="bothSides"/>
            <wp:docPr id="1444124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4116" name="Picture 1444124116"/>
                    <pic:cNvPicPr/>
                  </pic:nvPicPr>
                  <pic:blipFill>
                    <a:blip r:embed="rId9">
                      <a:extLst>
                        <a:ext uri="{28A0092B-C50C-407E-A947-70E740481C1C}">
                          <a14:useLocalDpi xmlns:a14="http://schemas.microsoft.com/office/drawing/2010/main" val="0"/>
                        </a:ext>
                      </a:extLst>
                    </a:blip>
                    <a:stretch>
                      <a:fillRect/>
                    </a:stretch>
                  </pic:blipFill>
                  <pic:spPr>
                    <a:xfrm>
                      <a:off x="0" y="0"/>
                      <a:ext cx="5915025" cy="8105775"/>
                    </a:xfrm>
                    <a:prstGeom prst="rect">
                      <a:avLst/>
                    </a:prstGeom>
                  </pic:spPr>
                </pic:pic>
              </a:graphicData>
            </a:graphic>
            <wp14:sizeRelH relativeFrom="margin">
              <wp14:pctWidth>0</wp14:pctWidth>
            </wp14:sizeRelH>
            <wp14:sizeRelV relativeFrom="margin">
              <wp14:pctHeight>0</wp14:pctHeight>
            </wp14:sizeRelV>
          </wp:anchor>
        </w:drawing>
      </w:r>
    </w:p>
    <w:p w14:paraId="65370810" w14:textId="77777777" w:rsidR="0035540B" w:rsidRDefault="0035540B">
      <w:pPr>
        <w:rPr>
          <w:b/>
          <w:bCs/>
          <w:sz w:val="36"/>
          <w:szCs w:val="36"/>
          <w:u w:val="single"/>
        </w:rPr>
      </w:pPr>
      <w:r>
        <w:rPr>
          <w:b/>
          <w:bCs/>
          <w:sz w:val="36"/>
          <w:szCs w:val="36"/>
          <w:u w:val="single"/>
        </w:rPr>
        <w:br w:type="page"/>
      </w:r>
    </w:p>
    <w:p w14:paraId="0822BA20" w14:textId="58DB040B" w:rsidR="00184F20" w:rsidRPr="00353E8B" w:rsidRDefault="00184F20" w:rsidP="00C12A84">
      <w:pPr>
        <w:jc w:val="center"/>
        <w:rPr>
          <w:rFonts w:ascii="Times New Roman" w:hAnsi="Times New Roman" w:cs="Times New Roman"/>
          <w:b/>
          <w:bCs/>
          <w:sz w:val="40"/>
          <w:szCs w:val="40"/>
          <w:u w:val="single"/>
        </w:rPr>
      </w:pPr>
      <w:r w:rsidRPr="00353E8B">
        <w:rPr>
          <w:rFonts w:ascii="Times New Roman" w:hAnsi="Times New Roman" w:cs="Times New Roman"/>
          <w:b/>
          <w:bCs/>
          <w:sz w:val="40"/>
          <w:szCs w:val="40"/>
          <w:u w:val="single"/>
        </w:rPr>
        <w:lastRenderedPageBreak/>
        <w:t>INDEX</w:t>
      </w:r>
    </w:p>
    <w:p w14:paraId="374B0F01" w14:textId="77777777" w:rsidR="00184F20" w:rsidRPr="00353E8B" w:rsidRDefault="00184F20" w:rsidP="00184F20">
      <w:pPr>
        <w:rPr>
          <w:rFonts w:ascii="Times New Roman" w:hAnsi="Times New Roman" w:cs="Times New Roman"/>
          <w:b/>
          <w:bCs/>
          <w:sz w:val="36"/>
          <w:szCs w:val="36"/>
          <w:u w:val="single"/>
        </w:rPr>
      </w:pPr>
    </w:p>
    <w:tbl>
      <w:tblPr>
        <w:tblStyle w:val="TableGrid"/>
        <w:tblW w:w="0" w:type="auto"/>
        <w:tblLook w:val="04A0" w:firstRow="1" w:lastRow="0" w:firstColumn="1" w:lastColumn="0" w:noHBand="0" w:noVBand="1"/>
      </w:tblPr>
      <w:tblGrid>
        <w:gridCol w:w="1037"/>
        <w:gridCol w:w="6757"/>
        <w:gridCol w:w="1222"/>
      </w:tblGrid>
      <w:tr w:rsidR="00184F20" w:rsidRPr="00353E8B" w14:paraId="5F272C97" w14:textId="77777777">
        <w:tc>
          <w:tcPr>
            <w:tcW w:w="846" w:type="dxa"/>
            <w:tcBorders>
              <w:top w:val="single" w:sz="4" w:space="0" w:color="auto"/>
              <w:left w:val="single" w:sz="4" w:space="0" w:color="auto"/>
              <w:bottom w:val="single" w:sz="4" w:space="0" w:color="auto"/>
              <w:right w:val="single" w:sz="4" w:space="0" w:color="auto"/>
            </w:tcBorders>
            <w:hideMark/>
          </w:tcPr>
          <w:p w14:paraId="558B67BD" w14:textId="77777777" w:rsidR="00184F20" w:rsidRPr="00353E8B" w:rsidRDefault="00184F20" w:rsidP="00C12A84">
            <w:pPr>
              <w:spacing w:after="160" w:line="259" w:lineRule="auto"/>
              <w:jc w:val="center"/>
              <w:rPr>
                <w:rFonts w:ascii="Times New Roman" w:hAnsi="Times New Roman" w:cs="Times New Roman"/>
                <w:b/>
                <w:bCs/>
                <w:sz w:val="36"/>
                <w:szCs w:val="36"/>
              </w:rPr>
            </w:pPr>
            <w:r w:rsidRPr="00353E8B">
              <w:rPr>
                <w:rFonts w:ascii="Times New Roman" w:hAnsi="Times New Roman" w:cs="Times New Roman"/>
                <w:b/>
                <w:bCs/>
                <w:sz w:val="36"/>
                <w:szCs w:val="36"/>
              </w:rPr>
              <w:t>S.No.</w:t>
            </w:r>
          </w:p>
        </w:tc>
        <w:tc>
          <w:tcPr>
            <w:tcW w:w="6946" w:type="dxa"/>
            <w:tcBorders>
              <w:top w:val="single" w:sz="4" w:space="0" w:color="auto"/>
              <w:left w:val="single" w:sz="4" w:space="0" w:color="auto"/>
              <w:bottom w:val="single" w:sz="4" w:space="0" w:color="auto"/>
              <w:right w:val="single" w:sz="4" w:space="0" w:color="auto"/>
            </w:tcBorders>
            <w:hideMark/>
          </w:tcPr>
          <w:p w14:paraId="60179759" w14:textId="77777777" w:rsidR="00184F20" w:rsidRPr="00353E8B" w:rsidRDefault="00184F20" w:rsidP="00C12A84">
            <w:pPr>
              <w:spacing w:after="160" w:line="259" w:lineRule="auto"/>
              <w:jc w:val="center"/>
              <w:rPr>
                <w:rFonts w:ascii="Times New Roman" w:hAnsi="Times New Roman" w:cs="Times New Roman"/>
                <w:b/>
                <w:bCs/>
                <w:sz w:val="36"/>
                <w:szCs w:val="36"/>
              </w:rPr>
            </w:pPr>
            <w:r w:rsidRPr="00353E8B">
              <w:rPr>
                <w:rFonts w:ascii="Times New Roman" w:hAnsi="Times New Roman" w:cs="Times New Roman"/>
                <w:b/>
                <w:bCs/>
                <w:sz w:val="36"/>
                <w:szCs w:val="36"/>
              </w:rPr>
              <w:t>TABLE OF CONTENT</w:t>
            </w:r>
          </w:p>
        </w:tc>
        <w:tc>
          <w:tcPr>
            <w:tcW w:w="1224" w:type="dxa"/>
            <w:tcBorders>
              <w:top w:val="single" w:sz="4" w:space="0" w:color="auto"/>
              <w:left w:val="single" w:sz="4" w:space="0" w:color="auto"/>
              <w:bottom w:val="single" w:sz="4" w:space="0" w:color="auto"/>
              <w:right w:val="single" w:sz="4" w:space="0" w:color="auto"/>
            </w:tcBorders>
            <w:hideMark/>
          </w:tcPr>
          <w:p w14:paraId="04161B6F" w14:textId="77777777" w:rsidR="00184F20" w:rsidRPr="00353E8B" w:rsidRDefault="00184F20" w:rsidP="00C12A84">
            <w:pPr>
              <w:spacing w:after="160" w:line="259" w:lineRule="auto"/>
              <w:jc w:val="center"/>
              <w:rPr>
                <w:rFonts w:ascii="Times New Roman" w:hAnsi="Times New Roman" w:cs="Times New Roman"/>
                <w:b/>
                <w:bCs/>
                <w:sz w:val="36"/>
                <w:szCs w:val="36"/>
              </w:rPr>
            </w:pPr>
            <w:r w:rsidRPr="00353E8B">
              <w:rPr>
                <w:rFonts w:ascii="Times New Roman" w:hAnsi="Times New Roman" w:cs="Times New Roman"/>
                <w:b/>
                <w:bCs/>
                <w:sz w:val="36"/>
                <w:szCs w:val="36"/>
              </w:rPr>
              <w:t>PAGE</w:t>
            </w:r>
          </w:p>
        </w:tc>
      </w:tr>
      <w:tr w:rsidR="00184F20" w:rsidRPr="00353E8B" w14:paraId="7892334E" w14:textId="77777777">
        <w:tc>
          <w:tcPr>
            <w:tcW w:w="846" w:type="dxa"/>
            <w:tcBorders>
              <w:top w:val="single" w:sz="4" w:space="0" w:color="auto"/>
              <w:left w:val="single" w:sz="4" w:space="0" w:color="auto"/>
              <w:bottom w:val="single" w:sz="4" w:space="0" w:color="auto"/>
              <w:right w:val="single" w:sz="4" w:space="0" w:color="auto"/>
            </w:tcBorders>
            <w:hideMark/>
          </w:tcPr>
          <w:p w14:paraId="7CE690B1"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1.</w:t>
            </w:r>
          </w:p>
        </w:tc>
        <w:tc>
          <w:tcPr>
            <w:tcW w:w="6946" w:type="dxa"/>
            <w:tcBorders>
              <w:top w:val="single" w:sz="4" w:space="0" w:color="auto"/>
              <w:left w:val="single" w:sz="4" w:space="0" w:color="auto"/>
              <w:bottom w:val="single" w:sz="4" w:space="0" w:color="auto"/>
              <w:right w:val="single" w:sz="4" w:space="0" w:color="auto"/>
            </w:tcBorders>
            <w:hideMark/>
          </w:tcPr>
          <w:p w14:paraId="3449CF76"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INTRODUCTION</w:t>
            </w:r>
          </w:p>
        </w:tc>
        <w:tc>
          <w:tcPr>
            <w:tcW w:w="1224" w:type="dxa"/>
            <w:tcBorders>
              <w:top w:val="single" w:sz="4" w:space="0" w:color="auto"/>
              <w:left w:val="single" w:sz="4" w:space="0" w:color="auto"/>
              <w:bottom w:val="single" w:sz="4" w:space="0" w:color="auto"/>
              <w:right w:val="single" w:sz="4" w:space="0" w:color="auto"/>
            </w:tcBorders>
            <w:hideMark/>
          </w:tcPr>
          <w:p w14:paraId="0EA8B0C5" w14:textId="0BFAD0B6" w:rsidR="00184F20" w:rsidRPr="00353E8B" w:rsidRDefault="003C07E8"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4</w:t>
            </w:r>
            <w:r w:rsidR="0058264D" w:rsidRPr="00353E8B">
              <w:rPr>
                <w:rFonts w:ascii="Times New Roman" w:hAnsi="Times New Roman" w:cs="Times New Roman"/>
                <w:sz w:val="36"/>
                <w:szCs w:val="36"/>
              </w:rPr>
              <w:t>-4</w:t>
            </w:r>
          </w:p>
        </w:tc>
      </w:tr>
      <w:tr w:rsidR="00184F20" w:rsidRPr="00353E8B" w14:paraId="0764E920" w14:textId="77777777">
        <w:tc>
          <w:tcPr>
            <w:tcW w:w="846" w:type="dxa"/>
            <w:tcBorders>
              <w:top w:val="single" w:sz="4" w:space="0" w:color="auto"/>
              <w:left w:val="single" w:sz="4" w:space="0" w:color="auto"/>
              <w:bottom w:val="single" w:sz="4" w:space="0" w:color="auto"/>
              <w:right w:val="single" w:sz="4" w:space="0" w:color="auto"/>
            </w:tcBorders>
            <w:hideMark/>
          </w:tcPr>
          <w:p w14:paraId="1BC72AF4"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2.</w:t>
            </w:r>
          </w:p>
        </w:tc>
        <w:tc>
          <w:tcPr>
            <w:tcW w:w="6946" w:type="dxa"/>
            <w:tcBorders>
              <w:top w:val="single" w:sz="4" w:space="0" w:color="auto"/>
              <w:left w:val="single" w:sz="4" w:space="0" w:color="auto"/>
              <w:bottom w:val="single" w:sz="4" w:space="0" w:color="auto"/>
              <w:right w:val="single" w:sz="4" w:space="0" w:color="auto"/>
            </w:tcBorders>
            <w:hideMark/>
          </w:tcPr>
          <w:p w14:paraId="42C7909B"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OBJECTIVE</w:t>
            </w:r>
          </w:p>
        </w:tc>
        <w:tc>
          <w:tcPr>
            <w:tcW w:w="1224" w:type="dxa"/>
            <w:tcBorders>
              <w:top w:val="single" w:sz="4" w:space="0" w:color="auto"/>
              <w:left w:val="single" w:sz="4" w:space="0" w:color="auto"/>
              <w:bottom w:val="single" w:sz="4" w:space="0" w:color="auto"/>
              <w:right w:val="single" w:sz="4" w:space="0" w:color="auto"/>
            </w:tcBorders>
            <w:hideMark/>
          </w:tcPr>
          <w:p w14:paraId="7D036C76" w14:textId="7DB09E8E" w:rsidR="00184F20" w:rsidRPr="00353E8B" w:rsidRDefault="003C07E8"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5</w:t>
            </w:r>
            <w:r w:rsidR="00FD2510" w:rsidRPr="00353E8B">
              <w:rPr>
                <w:rFonts w:ascii="Times New Roman" w:hAnsi="Times New Roman" w:cs="Times New Roman"/>
                <w:sz w:val="36"/>
                <w:szCs w:val="36"/>
              </w:rPr>
              <w:t>-7</w:t>
            </w:r>
          </w:p>
        </w:tc>
      </w:tr>
      <w:tr w:rsidR="00184F20" w:rsidRPr="00353E8B" w14:paraId="3682E701" w14:textId="77777777">
        <w:tc>
          <w:tcPr>
            <w:tcW w:w="846" w:type="dxa"/>
            <w:tcBorders>
              <w:top w:val="single" w:sz="4" w:space="0" w:color="auto"/>
              <w:left w:val="single" w:sz="4" w:space="0" w:color="auto"/>
              <w:bottom w:val="single" w:sz="4" w:space="0" w:color="auto"/>
              <w:right w:val="single" w:sz="4" w:space="0" w:color="auto"/>
            </w:tcBorders>
            <w:hideMark/>
          </w:tcPr>
          <w:p w14:paraId="455026A6"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3.</w:t>
            </w:r>
          </w:p>
        </w:tc>
        <w:tc>
          <w:tcPr>
            <w:tcW w:w="6946" w:type="dxa"/>
            <w:tcBorders>
              <w:top w:val="single" w:sz="4" w:space="0" w:color="auto"/>
              <w:left w:val="single" w:sz="4" w:space="0" w:color="auto"/>
              <w:bottom w:val="single" w:sz="4" w:space="0" w:color="auto"/>
              <w:right w:val="single" w:sz="4" w:space="0" w:color="auto"/>
            </w:tcBorders>
            <w:hideMark/>
          </w:tcPr>
          <w:p w14:paraId="2EE786B9"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FUTURE SCOPE &amp; BENEFITS</w:t>
            </w:r>
          </w:p>
        </w:tc>
        <w:tc>
          <w:tcPr>
            <w:tcW w:w="1224" w:type="dxa"/>
            <w:tcBorders>
              <w:top w:val="single" w:sz="4" w:space="0" w:color="auto"/>
              <w:left w:val="single" w:sz="4" w:space="0" w:color="auto"/>
              <w:bottom w:val="single" w:sz="4" w:space="0" w:color="auto"/>
              <w:right w:val="single" w:sz="4" w:space="0" w:color="auto"/>
            </w:tcBorders>
            <w:hideMark/>
          </w:tcPr>
          <w:p w14:paraId="03282793" w14:textId="5A7E2D5E" w:rsidR="00184F20" w:rsidRPr="00353E8B" w:rsidRDefault="00FD2510"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8-9</w:t>
            </w:r>
          </w:p>
        </w:tc>
      </w:tr>
      <w:tr w:rsidR="00184F20" w:rsidRPr="00353E8B" w14:paraId="322D1D5C" w14:textId="77777777">
        <w:tc>
          <w:tcPr>
            <w:tcW w:w="846" w:type="dxa"/>
            <w:tcBorders>
              <w:top w:val="single" w:sz="4" w:space="0" w:color="auto"/>
              <w:left w:val="single" w:sz="4" w:space="0" w:color="auto"/>
              <w:bottom w:val="single" w:sz="4" w:space="0" w:color="auto"/>
              <w:right w:val="single" w:sz="4" w:space="0" w:color="auto"/>
            </w:tcBorders>
            <w:hideMark/>
          </w:tcPr>
          <w:p w14:paraId="56E4D879"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4.</w:t>
            </w:r>
          </w:p>
        </w:tc>
        <w:tc>
          <w:tcPr>
            <w:tcW w:w="6946" w:type="dxa"/>
            <w:tcBorders>
              <w:top w:val="single" w:sz="4" w:space="0" w:color="auto"/>
              <w:left w:val="single" w:sz="4" w:space="0" w:color="auto"/>
              <w:bottom w:val="single" w:sz="4" w:space="0" w:color="auto"/>
              <w:right w:val="single" w:sz="4" w:space="0" w:color="auto"/>
            </w:tcBorders>
            <w:hideMark/>
          </w:tcPr>
          <w:p w14:paraId="245172E6"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REQUIREMENT ANALYSIS AND SPECIFICATION</w:t>
            </w:r>
          </w:p>
        </w:tc>
        <w:tc>
          <w:tcPr>
            <w:tcW w:w="1224" w:type="dxa"/>
            <w:tcBorders>
              <w:top w:val="single" w:sz="4" w:space="0" w:color="auto"/>
              <w:left w:val="single" w:sz="4" w:space="0" w:color="auto"/>
              <w:bottom w:val="single" w:sz="4" w:space="0" w:color="auto"/>
              <w:right w:val="single" w:sz="4" w:space="0" w:color="auto"/>
            </w:tcBorders>
            <w:hideMark/>
          </w:tcPr>
          <w:p w14:paraId="63B1AC55" w14:textId="403C2FD0" w:rsidR="00184F20" w:rsidRPr="00353E8B" w:rsidRDefault="00BF50C2"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10-11</w:t>
            </w:r>
          </w:p>
        </w:tc>
      </w:tr>
      <w:tr w:rsidR="00184F20" w:rsidRPr="00353E8B" w14:paraId="59E01550" w14:textId="77777777">
        <w:tc>
          <w:tcPr>
            <w:tcW w:w="846" w:type="dxa"/>
            <w:tcBorders>
              <w:top w:val="single" w:sz="4" w:space="0" w:color="auto"/>
              <w:left w:val="single" w:sz="4" w:space="0" w:color="auto"/>
              <w:bottom w:val="single" w:sz="4" w:space="0" w:color="auto"/>
              <w:right w:val="single" w:sz="4" w:space="0" w:color="auto"/>
            </w:tcBorders>
            <w:hideMark/>
          </w:tcPr>
          <w:p w14:paraId="07CC1C28"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5.</w:t>
            </w:r>
          </w:p>
        </w:tc>
        <w:tc>
          <w:tcPr>
            <w:tcW w:w="6946" w:type="dxa"/>
            <w:tcBorders>
              <w:top w:val="single" w:sz="4" w:space="0" w:color="auto"/>
              <w:left w:val="single" w:sz="4" w:space="0" w:color="auto"/>
              <w:bottom w:val="single" w:sz="4" w:space="0" w:color="auto"/>
              <w:right w:val="single" w:sz="4" w:space="0" w:color="auto"/>
            </w:tcBorders>
            <w:hideMark/>
          </w:tcPr>
          <w:p w14:paraId="3C60D3D1"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TECHNOLOGY USED</w:t>
            </w:r>
          </w:p>
        </w:tc>
        <w:tc>
          <w:tcPr>
            <w:tcW w:w="1224" w:type="dxa"/>
            <w:tcBorders>
              <w:top w:val="single" w:sz="4" w:space="0" w:color="auto"/>
              <w:left w:val="single" w:sz="4" w:space="0" w:color="auto"/>
              <w:bottom w:val="single" w:sz="4" w:space="0" w:color="auto"/>
              <w:right w:val="single" w:sz="4" w:space="0" w:color="auto"/>
            </w:tcBorders>
            <w:hideMark/>
          </w:tcPr>
          <w:p w14:paraId="69AAD5FC" w14:textId="21692421" w:rsidR="00184F20" w:rsidRPr="00353E8B" w:rsidRDefault="003C07E8"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1</w:t>
            </w:r>
            <w:r w:rsidR="00BF50C2" w:rsidRPr="00353E8B">
              <w:rPr>
                <w:rFonts w:ascii="Times New Roman" w:hAnsi="Times New Roman" w:cs="Times New Roman"/>
                <w:sz w:val="36"/>
                <w:szCs w:val="36"/>
              </w:rPr>
              <w:t>2-1</w:t>
            </w:r>
            <w:r w:rsidR="001006C5" w:rsidRPr="00353E8B">
              <w:rPr>
                <w:rFonts w:ascii="Times New Roman" w:hAnsi="Times New Roman" w:cs="Times New Roman"/>
                <w:sz w:val="36"/>
                <w:szCs w:val="36"/>
              </w:rPr>
              <w:t>3</w:t>
            </w:r>
          </w:p>
        </w:tc>
      </w:tr>
      <w:tr w:rsidR="00184F20" w:rsidRPr="00353E8B" w14:paraId="51AE416F" w14:textId="77777777">
        <w:tc>
          <w:tcPr>
            <w:tcW w:w="846" w:type="dxa"/>
            <w:tcBorders>
              <w:top w:val="single" w:sz="4" w:space="0" w:color="auto"/>
              <w:left w:val="single" w:sz="4" w:space="0" w:color="auto"/>
              <w:bottom w:val="single" w:sz="4" w:space="0" w:color="auto"/>
              <w:right w:val="single" w:sz="4" w:space="0" w:color="auto"/>
            </w:tcBorders>
            <w:hideMark/>
          </w:tcPr>
          <w:p w14:paraId="049E8611"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6.</w:t>
            </w:r>
          </w:p>
        </w:tc>
        <w:tc>
          <w:tcPr>
            <w:tcW w:w="6946" w:type="dxa"/>
            <w:tcBorders>
              <w:top w:val="single" w:sz="4" w:space="0" w:color="auto"/>
              <w:left w:val="single" w:sz="4" w:space="0" w:color="auto"/>
              <w:bottom w:val="single" w:sz="4" w:space="0" w:color="auto"/>
              <w:right w:val="single" w:sz="4" w:space="0" w:color="auto"/>
            </w:tcBorders>
            <w:hideMark/>
          </w:tcPr>
          <w:p w14:paraId="5089F226"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DATA FLOW DIAGRAM</w:t>
            </w:r>
          </w:p>
        </w:tc>
        <w:tc>
          <w:tcPr>
            <w:tcW w:w="1224" w:type="dxa"/>
            <w:tcBorders>
              <w:top w:val="single" w:sz="4" w:space="0" w:color="auto"/>
              <w:left w:val="single" w:sz="4" w:space="0" w:color="auto"/>
              <w:bottom w:val="single" w:sz="4" w:space="0" w:color="auto"/>
              <w:right w:val="single" w:sz="4" w:space="0" w:color="auto"/>
            </w:tcBorders>
            <w:hideMark/>
          </w:tcPr>
          <w:p w14:paraId="571B6994" w14:textId="5AA56920" w:rsidR="00184F20" w:rsidRPr="00353E8B" w:rsidRDefault="003C07E8"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1</w:t>
            </w:r>
            <w:r w:rsidR="001006C5" w:rsidRPr="00353E8B">
              <w:rPr>
                <w:rFonts w:ascii="Times New Roman" w:hAnsi="Times New Roman" w:cs="Times New Roman"/>
                <w:sz w:val="36"/>
                <w:szCs w:val="36"/>
              </w:rPr>
              <w:t>4</w:t>
            </w:r>
            <w:r w:rsidR="0058264D" w:rsidRPr="00353E8B">
              <w:rPr>
                <w:rFonts w:ascii="Times New Roman" w:hAnsi="Times New Roman" w:cs="Times New Roman"/>
                <w:sz w:val="36"/>
                <w:szCs w:val="36"/>
              </w:rPr>
              <w:t>-14</w:t>
            </w:r>
          </w:p>
        </w:tc>
      </w:tr>
      <w:tr w:rsidR="00184F20" w:rsidRPr="00353E8B" w14:paraId="7F02F6D1" w14:textId="77777777">
        <w:tc>
          <w:tcPr>
            <w:tcW w:w="846" w:type="dxa"/>
            <w:tcBorders>
              <w:top w:val="single" w:sz="4" w:space="0" w:color="auto"/>
              <w:left w:val="single" w:sz="4" w:space="0" w:color="auto"/>
              <w:bottom w:val="single" w:sz="4" w:space="0" w:color="auto"/>
              <w:right w:val="single" w:sz="4" w:space="0" w:color="auto"/>
            </w:tcBorders>
            <w:hideMark/>
          </w:tcPr>
          <w:p w14:paraId="25112408"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7.</w:t>
            </w:r>
          </w:p>
        </w:tc>
        <w:tc>
          <w:tcPr>
            <w:tcW w:w="6946" w:type="dxa"/>
            <w:tcBorders>
              <w:top w:val="single" w:sz="4" w:space="0" w:color="auto"/>
              <w:left w:val="single" w:sz="4" w:space="0" w:color="auto"/>
              <w:bottom w:val="single" w:sz="4" w:space="0" w:color="auto"/>
              <w:right w:val="single" w:sz="4" w:space="0" w:color="auto"/>
            </w:tcBorders>
            <w:hideMark/>
          </w:tcPr>
          <w:p w14:paraId="1D9FFF2E"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IMPLEMENTATION AND SCREENSHOTS</w:t>
            </w:r>
          </w:p>
        </w:tc>
        <w:tc>
          <w:tcPr>
            <w:tcW w:w="1224" w:type="dxa"/>
            <w:tcBorders>
              <w:top w:val="single" w:sz="4" w:space="0" w:color="auto"/>
              <w:left w:val="single" w:sz="4" w:space="0" w:color="auto"/>
              <w:bottom w:val="single" w:sz="4" w:space="0" w:color="auto"/>
              <w:right w:val="single" w:sz="4" w:space="0" w:color="auto"/>
            </w:tcBorders>
            <w:hideMark/>
          </w:tcPr>
          <w:p w14:paraId="1E0D4B00" w14:textId="5E821B4C" w:rsidR="00184F20" w:rsidRPr="00353E8B" w:rsidRDefault="003C07E8"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1</w:t>
            </w:r>
            <w:r w:rsidR="001006C5" w:rsidRPr="00353E8B">
              <w:rPr>
                <w:rFonts w:ascii="Times New Roman" w:hAnsi="Times New Roman" w:cs="Times New Roman"/>
                <w:sz w:val="36"/>
                <w:szCs w:val="36"/>
              </w:rPr>
              <w:t>5-18</w:t>
            </w:r>
          </w:p>
        </w:tc>
      </w:tr>
      <w:tr w:rsidR="00184F20" w:rsidRPr="00353E8B" w14:paraId="7DFC25B3" w14:textId="77777777">
        <w:tc>
          <w:tcPr>
            <w:tcW w:w="846" w:type="dxa"/>
            <w:tcBorders>
              <w:top w:val="single" w:sz="4" w:space="0" w:color="auto"/>
              <w:left w:val="single" w:sz="4" w:space="0" w:color="auto"/>
              <w:bottom w:val="single" w:sz="4" w:space="0" w:color="auto"/>
              <w:right w:val="single" w:sz="4" w:space="0" w:color="auto"/>
            </w:tcBorders>
            <w:hideMark/>
          </w:tcPr>
          <w:p w14:paraId="2FC3BC7E"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8.</w:t>
            </w:r>
          </w:p>
        </w:tc>
        <w:tc>
          <w:tcPr>
            <w:tcW w:w="6946" w:type="dxa"/>
            <w:tcBorders>
              <w:top w:val="single" w:sz="4" w:space="0" w:color="auto"/>
              <w:left w:val="single" w:sz="4" w:space="0" w:color="auto"/>
              <w:bottom w:val="single" w:sz="4" w:space="0" w:color="auto"/>
              <w:right w:val="single" w:sz="4" w:space="0" w:color="auto"/>
            </w:tcBorders>
            <w:hideMark/>
          </w:tcPr>
          <w:p w14:paraId="0322FE53" w14:textId="77777777" w:rsidR="00184F20" w:rsidRPr="00353E8B" w:rsidRDefault="00184F20" w:rsidP="00184F20">
            <w:pPr>
              <w:spacing w:after="160" w:line="259" w:lineRule="auto"/>
              <w:rPr>
                <w:rFonts w:ascii="Times New Roman" w:hAnsi="Times New Roman" w:cs="Times New Roman"/>
                <w:sz w:val="36"/>
                <w:szCs w:val="36"/>
              </w:rPr>
            </w:pPr>
            <w:r w:rsidRPr="00353E8B">
              <w:rPr>
                <w:rFonts w:ascii="Times New Roman" w:hAnsi="Times New Roman" w:cs="Times New Roman"/>
                <w:sz w:val="36"/>
                <w:szCs w:val="36"/>
              </w:rPr>
              <w:t>CONCLUSION</w:t>
            </w:r>
          </w:p>
        </w:tc>
        <w:tc>
          <w:tcPr>
            <w:tcW w:w="1224" w:type="dxa"/>
            <w:tcBorders>
              <w:top w:val="single" w:sz="4" w:space="0" w:color="auto"/>
              <w:left w:val="single" w:sz="4" w:space="0" w:color="auto"/>
              <w:bottom w:val="single" w:sz="4" w:space="0" w:color="auto"/>
              <w:right w:val="single" w:sz="4" w:space="0" w:color="auto"/>
            </w:tcBorders>
            <w:hideMark/>
          </w:tcPr>
          <w:p w14:paraId="708373BE" w14:textId="0C074DCE" w:rsidR="00184F20" w:rsidRPr="00353E8B" w:rsidRDefault="00184F20" w:rsidP="00C12A84">
            <w:pPr>
              <w:spacing w:after="160" w:line="259" w:lineRule="auto"/>
              <w:jc w:val="center"/>
              <w:rPr>
                <w:rFonts w:ascii="Times New Roman" w:hAnsi="Times New Roman" w:cs="Times New Roman"/>
                <w:sz w:val="36"/>
                <w:szCs w:val="36"/>
              </w:rPr>
            </w:pPr>
            <w:r w:rsidRPr="00353E8B">
              <w:rPr>
                <w:rFonts w:ascii="Times New Roman" w:hAnsi="Times New Roman" w:cs="Times New Roman"/>
                <w:sz w:val="36"/>
                <w:szCs w:val="36"/>
              </w:rPr>
              <w:t>19</w:t>
            </w:r>
            <w:r w:rsidR="0058264D" w:rsidRPr="00353E8B">
              <w:rPr>
                <w:rFonts w:ascii="Times New Roman" w:hAnsi="Times New Roman" w:cs="Times New Roman"/>
                <w:sz w:val="36"/>
                <w:szCs w:val="36"/>
              </w:rPr>
              <w:t>-19</w:t>
            </w:r>
          </w:p>
        </w:tc>
      </w:tr>
    </w:tbl>
    <w:p w14:paraId="4D3F4787" w14:textId="77777777" w:rsidR="00184F20" w:rsidRPr="00184F20" w:rsidRDefault="00184F20" w:rsidP="00184F20">
      <w:pPr>
        <w:rPr>
          <w:b/>
          <w:bCs/>
          <w:sz w:val="36"/>
          <w:szCs w:val="36"/>
          <w:u w:val="single"/>
        </w:rPr>
      </w:pPr>
    </w:p>
    <w:p w14:paraId="2C2E5AF0" w14:textId="6A0D884D" w:rsidR="00E50C0D" w:rsidRDefault="00E50C0D" w:rsidP="00D714B9">
      <w:pPr>
        <w:rPr>
          <w:b/>
          <w:bCs/>
          <w:sz w:val="36"/>
          <w:szCs w:val="36"/>
          <w:u w:val="single"/>
        </w:rPr>
      </w:pPr>
    </w:p>
    <w:p w14:paraId="67C1240A" w14:textId="137260EA" w:rsidR="003D4545" w:rsidRPr="00353E8B" w:rsidRDefault="00E50C0D" w:rsidP="006C53D1">
      <w:pPr>
        <w:rPr>
          <w:rFonts w:ascii="Times New Roman" w:hAnsi="Times New Roman" w:cs="Times New Roman"/>
          <w:b/>
          <w:bCs/>
          <w:sz w:val="36"/>
          <w:szCs w:val="36"/>
          <w:u w:val="single"/>
        </w:rPr>
      </w:pPr>
      <w:r w:rsidRPr="006C53D1">
        <w:rPr>
          <w:b/>
          <w:bCs/>
          <w:sz w:val="36"/>
          <w:szCs w:val="36"/>
          <w:u w:val="single"/>
        </w:rPr>
        <w:br w:type="page"/>
      </w:r>
      <w:r w:rsidR="006C53D1" w:rsidRPr="00353E8B">
        <w:rPr>
          <w:rFonts w:ascii="Times New Roman" w:hAnsi="Times New Roman" w:cs="Times New Roman"/>
          <w:b/>
          <w:bCs/>
          <w:sz w:val="36"/>
          <w:szCs w:val="36"/>
        </w:rPr>
        <w:lastRenderedPageBreak/>
        <w:t xml:space="preserve">1.  </w:t>
      </w:r>
      <w:r w:rsidR="003D4545" w:rsidRPr="00353E8B">
        <w:rPr>
          <w:rFonts w:ascii="Times New Roman" w:hAnsi="Times New Roman" w:cs="Times New Roman"/>
          <w:b/>
          <w:bCs/>
          <w:sz w:val="36"/>
          <w:szCs w:val="36"/>
          <w:u w:val="single"/>
        </w:rPr>
        <w:t>INTRODUCTION</w:t>
      </w:r>
      <w:r w:rsidR="00FD2510" w:rsidRPr="00353E8B">
        <w:rPr>
          <w:rFonts w:ascii="Times New Roman" w:hAnsi="Times New Roman" w:cs="Times New Roman"/>
          <w:b/>
          <w:bCs/>
          <w:sz w:val="36"/>
          <w:szCs w:val="36"/>
          <w:u w:val="single"/>
        </w:rPr>
        <w:t xml:space="preserve"> </w:t>
      </w:r>
    </w:p>
    <w:p w14:paraId="779088BE" w14:textId="785EE705" w:rsidR="003D4545" w:rsidRPr="00353E8B" w:rsidRDefault="003D4545" w:rsidP="003D4545">
      <w:pPr>
        <w:rPr>
          <w:rFonts w:ascii="Times New Roman" w:hAnsi="Times New Roman" w:cs="Times New Roman"/>
          <w:sz w:val="28"/>
          <w:szCs w:val="28"/>
        </w:rPr>
      </w:pPr>
      <w:r w:rsidRPr="00353E8B">
        <w:rPr>
          <w:rFonts w:ascii="Times New Roman" w:hAnsi="Times New Roman" w:cs="Times New Roman"/>
          <w:sz w:val="28"/>
          <w:szCs w:val="28"/>
        </w:rPr>
        <w:t xml:space="preserve">This project involves the development of a comprehensive e-commerce web application that serves as a premium, visually captivating platform for showcasing and selling exquisite jewellery collections. The application is specifically designed to organize and display a diverse range of products, including gold ornaments, diamond collections, luxury watches, and gemstone-encrusted accessories. </w:t>
      </w:r>
    </w:p>
    <w:p w14:paraId="7EDADD8D" w14:textId="36AFDA41" w:rsidR="003D4545" w:rsidRPr="00353E8B" w:rsidRDefault="003D4545" w:rsidP="003D4545">
      <w:pPr>
        <w:rPr>
          <w:rFonts w:ascii="Times New Roman" w:hAnsi="Times New Roman" w:cs="Times New Roman"/>
          <w:sz w:val="28"/>
          <w:szCs w:val="28"/>
        </w:rPr>
      </w:pPr>
      <w:r w:rsidRPr="00353E8B">
        <w:rPr>
          <w:rFonts w:ascii="Times New Roman" w:hAnsi="Times New Roman" w:cs="Times New Roman"/>
          <w:sz w:val="28"/>
          <w:szCs w:val="28"/>
        </w:rPr>
        <w:t>At the heart of the application is an elegant and dynamic landing page that combines high-end aesthetic design with intuitive user navigation. This landing page acts as a sophisticated gateway to multiple dedicated , each tailored to highlight different categories of the jewellery business and enhance the customer’s shopping journey. These sections include:</w:t>
      </w:r>
    </w:p>
    <w:p w14:paraId="6E9794B9" w14:textId="77777777" w:rsidR="000B0346" w:rsidRPr="00353E8B" w:rsidRDefault="000B0346" w:rsidP="003D4545">
      <w:pPr>
        <w:rPr>
          <w:rFonts w:ascii="Times New Roman" w:hAnsi="Times New Roman" w:cs="Times New Roman"/>
          <w:sz w:val="28"/>
          <w:szCs w:val="28"/>
        </w:rPr>
      </w:pPr>
    </w:p>
    <w:p w14:paraId="0B1AAF04" w14:textId="4F6681A9" w:rsidR="000B0346" w:rsidRPr="00353E8B" w:rsidRDefault="000B0346" w:rsidP="000B0346">
      <w:pPr>
        <w:pStyle w:val="ListParagraph"/>
        <w:numPr>
          <w:ilvl w:val="0"/>
          <w:numId w:val="4"/>
        </w:numPr>
        <w:rPr>
          <w:rFonts w:ascii="Times New Roman" w:hAnsi="Times New Roman" w:cs="Times New Roman"/>
          <w:sz w:val="28"/>
          <w:szCs w:val="28"/>
        </w:rPr>
      </w:pPr>
      <w:r w:rsidRPr="00353E8B">
        <w:rPr>
          <w:rFonts w:ascii="Times New Roman" w:hAnsi="Times New Roman" w:cs="Times New Roman"/>
          <w:sz w:val="28"/>
          <w:szCs w:val="28"/>
        </w:rPr>
        <w:t>New Arrivals: A curated showcase of the latest trends and seasonal jewelry pieces that reflect current market styles and craftsmanship.</w:t>
      </w:r>
    </w:p>
    <w:p w14:paraId="67CD40C9" w14:textId="77777777" w:rsidR="000B0346" w:rsidRPr="00353E8B" w:rsidRDefault="000B0346" w:rsidP="000B0346">
      <w:pPr>
        <w:ind w:left="360"/>
        <w:rPr>
          <w:rFonts w:ascii="Times New Roman" w:hAnsi="Times New Roman" w:cs="Times New Roman"/>
          <w:sz w:val="28"/>
          <w:szCs w:val="28"/>
        </w:rPr>
      </w:pPr>
    </w:p>
    <w:p w14:paraId="6AEE9E69" w14:textId="6A2897E5" w:rsidR="000B0346" w:rsidRPr="00353E8B" w:rsidRDefault="000B0346" w:rsidP="000B0346">
      <w:pPr>
        <w:pStyle w:val="ListParagraph"/>
        <w:numPr>
          <w:ilvl w:val="0"/>
          <w:numId w:val="4"/>
        </w:numPr>
        <w:rPr>
          <w:rFonts w:ascii="Times New Roman" w:hAnsi="Times New Roman" w:cs="Times New Roman"/>
          <w:sz w:val="28"/>
          <w:szCs w:val="28"/>
        </w:rPr>
      </w:pPr>
      <w:r w:rsidRPr="00353E8B">
        <w:rPr>
          <w:rFonts w:ascii="Times New Roman" w:hAnsi="Times New Roman" w:cs="Times New Roman"/>
          <w:sz w:val="28"/>
          <w:szCs w:val="28"/>
        </w:rPr>
        <w:t>Product Collections: Vibrant galleries categorized by metal type (Gold, Silver, Platinum) and occasion (Bridal, Casual, Formal), capturing the essence of luxury and exploration.</w:t>
      </w:r>
    </w:p>
    <w:p w14:paraId="7C96802B" w14:textId="77777777" w:rsidR="000B0346" w:rsidRPr="00353E8B" w:rsidRDefault="000B0346" w:rsidP="000B0346">
      <w:pPr>
        <w:pStyle w:val="ListParagraph"/>
        <w:rPr>
          <w:rFonts w:ascii="Times New Roman" w:hAnsi="Times New Roman" w:cs="Times New Roman"/>
          <w:sz w:val="28"/>
          <w:szCs w:val="28"/>
        </w:rPr>
      </w:pPr>
    </w:p>
    <w:p w14:paraId="7AF3F8A3" w14:textId="104D1EC2" w:rsidR="000B0346" w:rsidRPr="00353E8B" w:rsidRDefault="000B0346" w:rsidP="000B0346">
      <w:pPr>
        <w:pStyle w:val="ListParagraph"/>
        <w:numPr>
          <w:ilvl w:val="0"/>
          <w:numId w:val="4"/>
        </w:numPr>
        <w:rPr>
          <w:rFonts w:ascii="Times New Roman" w:hAnsi="Times New Roman" w:cs="Times New Roman"/>
          <w:sz w:val="28"/>
          <w:szCs w:val="28"/>
        </w:rPr>
      </w:pPr>
      <w:r w:rsidRPr="00353E8B">
        <w:rPr>
          <w:rFonts w:ascii="Times New Roman" w:hAnsi="Times New Roman" w:cs="Times New Roman"/>
          <w:sz w:val="28"/>
          <w:szCs w:val="28"/>
        </w:rPr>
        <w:t>Customer Testimonials: A space dedicated to documenting client experiences and building brand trust through shared reviews and success stories.</w:t>
      </w:r>
    </w:p>
    <w:p w14:paraId="5406D64E" w14:textId="77777777" w:rsidR="000B0346" w:rsidRPr="00353E8B" w:rsidRDefault="000B0346" w:rsidP="000B0346">
      <w:pPr>
        <w:pStyle w:val="ListParagraph"/>
        <w:rPr>
          <w:rFonts w:ascii="Times New Roman" w:hAnsi="Times New Roman" w:cs="Times New Roman"/>
          <w:sz w:val="28"/>
          <w:szCs w:val="28"/>
        </w:rPr>
      </w:pPr>
    </w:p>
    <w:p w14:paraId="4CE3A391" w14:textId="17813A9B" w:rsidR="000B0346" w:rsidRPr="00353E8B" w:rsidRDefault="000B0346" w:rsidP="000B0346">
      <w:pPr>
        <w:pStyle w:val="ListParagraph"/>
        <w:numPr>
          <w:ilvl w:val="0"/>
          <w:numId w:val="4"/>
        </w:numPr>
        <w:rPr>
          <w:rFonts w:ascii="Times New Roman" w:hAnsi="Times New Roman" w:cs="Times New Roman"/>
          <w:sz w:val="28"/>
          <w:szCs w:val="28"/>
        </w:rPr>
      </w:pPr>
      <w:r w:rsidRPr="00353E8B">
        <w:rPr>
          <w:rFonts w:ascii="Times New Roman" w:hAnsi="Times New Roman" w:cs="Times New Roman"/>
          <w:sz w:val="28"/>
          <w:szCs w:val="28"/>
        </w:rPr>
        <w:t>Detailed Specifications: A section providing context and additional information about metal purity (Karat), gemstone weight (Carat), and hallmarking details, enhancing the narrative behind each piece shared.</w:t>
      </w:r>
    </w:p>
    <w:p w14:paraId="20A9A768" w14:textId="77777777" w:rsidR="000B0346" w:rsidRPr="00353E8B" w:rsidRDefault="000B0346" w:rsidP="000B0346">
      <w:pPr>
        <w:pStyle w:val="ListParagraph"/>
        <w:rPr>
          <w:rFonts w:ascii="Times New Roman" w:hAnsi="Times New Roman" w:cs="Times New Roman"/>
          <w:sz w:val="28"/>
          <w:szCs w:val="28"/>
        </w:rPr>
      </w:pPr>
    </w:p>
    <w:p w14:paraId="7CF6BC7B" w14:textId="497E09C0" w:rsidR="000B0346" w:rsidRPr="00353E8B" w:rsidRDefault="000B0346" w:rsidP="000B0346">
      <w:pPr>
        <w:pStyle w:val="ListParagraph"/>
        <w:rPr>
          <w:rFonts w:ascii="Times New Roman" w:hAnsi="Times New Roman" w:cs="Times New Roman"/>
          <w:sz w:val="28"/>
          <w:szCs w:val="28"/>
        </w:rPr>
      </w:pPr>
      <w:r w:rsidRPr="00353E8B">
        <w:rPr>
          <w:rFonts w:ascii="Times New Roman" w:hAnsi="Times New Roman" w:cs="Times New Roman"/>
          <w:sz w:val="28"/>
          <w:szCs w:val="28"/>
        </w:rPr>
        <w:t>he ultimate goal of this web application is to create a unique and memorable online presence that effectively communicates the brand's story through a compelling blend of visuals and design. By organizing and sharing these meaningful and precious collections, the project aims to resonate with customers, evoke emotions .</w:t>
      </w:r>
    </w:p>
    <w:p w14:paraId="68C962C9" w14:textId="77777777" w:rsidR="006C53D1" w:rsidRDefault="006C53D1" w:rsidP="000B0346">
      <w:pPr>
        <w:pStyle w:val="ListParagraph"/>
        <w:rPr>
          <w:b/>
          <w:bCs/>
          <w:sz w:val="28"/>
          <w:szCs w:val="28"/>
        </w:rPr>
      </w:pPr>
    </w:p>
    <w:p w14:paraId="38011BB9" w14:textId="77777777" w:rsidR="00353E8B" w:rsidRDefault="00353E8B" w:rsidP="000B0346">
      <w:pPr>
        <w:pStyle w:val="ListParagraph"/>
        <w:rPr>
          <w:b/>
          <w:bCs/>
          <w:sz w:val="36"/>
          <w:szCs w:val="36"/>
        </w:rPr>
      </w:pPr>
    </w:p>
    <w:p w14:paraId="6C4BC4F6" w14:textId="77777777" w:rsidR="00353E8B" w:rsidRDefault="00353E8B" w:rsidP="000B0346">
      <w:pPr>
        <w:pStyle w:val="ListParagraph"/>
        <w:rPr>
          <w:b/>
          <w:bCs/>
          <w:sz w:val="36"/>
          <w:szCs w:val="36"/>
        </w:rPr>
      </w:pPr>
    </w:p>
    <w:p w14:paraId="1EEC213A" w14:textId="1D915A8E" w:rsidR="000B0346" w:rsidRPr="00353E8B" w:rsidRDefault="000B0346" w:rsidP="000B0346">
      <w:pPr>
        <w:pStyle w:val="ListParagraph"/>
        <w:rPr>
          <w:rFonts w:ascii="Times New Roman" w:hAnsi="Times New Roman" w:cs="Times New Roman"/>
          <w:b/>
          <w:bCs/>
          <w:sz w:val="36"/>
          <w:szCs w:val="36"/>
          <w:u w:val="single"/>
        </w:rPr>
      </w:pPr>
      <w:r w:rsidRPr="00353E8B">
        <w:rPr>
          <w:rFonts w:ascii="Times New Roman" w:hAnsi="Times New Roman" w:cs="Times New Roman"/>
          <w:b/>
          <w:bCs/>
          <w:sz w:val="36"/>
          <w:szCs w:val="36"/>
        </w:rPr>
        <w:lastRenderedPageBreak/>
        <w:t xml:space="preserve">2. </w:t>
      </w:r>
      <w:r w:rsidRPr="00353E8B">
        <w:rPr>
          <w:rFonts w:ascii="Times New Roman" w:hAnsi="Times New Roman" w:cs="Times New Roman"/>
          <w:b/>
          <w:bCs/>
          <w:sz w:val="36"/>
          <w:szCs w:val="36"/>
          <w:u w:val="single"/>
        </w:rPr>
        <w:t>OBJECTIVE</w:t>
      </w:r>
    </w:p>
    <w:p w14:paraId="4F4FE8CE" w14:textId="0B385778" w:rsidR="00727685" w:rsidRPr="00353E8B" w:rsidRDefault="00727685" w:rsidP="0041496B">
      <w:pPr>
        <w:pStyle w:val="ListParagraph"/>
        <w:rPr>
          <w:rFonts w:ascii="Times New Roman" w:hAnsi="Times New Roman" w:cs="Times New Roman"/>
          <w:sz w:val="28"/>
          <w:szCs w:val="28"/>
        </w:rPr>
      </w:pPr>
    </w:p>
    <w:p w14:paraId="610D12F8" w14:textId="10958A6B" w:rsidR="0041496B" w:rsidRPr="00353E8B" w:rsidRDefault="0041496B" w:rsidP="0041496B">
      <w:pPr>
        <w:pStyle w:val="ListParagraph"/>
        <w:rPr>
          <w:rFonts w:ascii="Times New Roman" w:hAnsi="Times New Roman" w:cs="Times New Roman"/>
          <w:sz w:val="28"/>
          <w:szCs w:val="28"/>
        </w:rPr>
      </w:pPr>
      <w:r w:rsidRPr="00353E8B">
        <w:rPr>
          <w:rFonts w:ascii="Times New Roman" w:hAnsi="Times New Roman" w:cs="Times New Roman"/>
          <w:sz w:val="28"/>
          <w:szCs w:val="28"/>
        </w:rPr>
        <w:t>The primary objective of this project is to conceptualize, design, and develop a comprehensive e-commerce web application that functions as a high-end digital showroom for exquisite jewellery. This platform is intended to showcase the elegance of fine ornaments, highlighting the brand's commitment to craftsmanship, quality, and luxury</w:t>
      </w:r>
    </w:p>
    <w:p w14:paraId="5BBECDC3" w14:textId="77777777" w:rsidR="0041496B" w:rsidRPr="00353E8B" w:rsidRDefault="0041496B" w:rsidP="0041496B">
      <w:pPr>
        <w:pStyle w:val="ListParagraph"/>
        <w:rPr>
          <w:rFonts w:ascii="Times New Roman" w:hAnsi="Times New Roman" w:cs="Times New Roman"/>
          <w:sz w:val="28"/>
          <w:szCs w:val="28"/>
        </w:rPr>
      </w:pPr>
    </w:p>
    <w:p w14:paraId="4D9D8D08" w14:textId="77777777" w:rsidR="0041496B" w:rsidRPr="00353E8B" w:rsidRDefault="0041496B" w:rsidP="0041496B">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Provide an Organized and Accessible Digital Showroom</w:t>
      </w:r>
    </w:p>
    <w:p w14:paraId="117A016E" w14:textId="77777777" w:rsidR="0041496B" w:rsidRPr="00353E8B" w:rsidRDefault="0041496B" w:rsidP="0041496B">
      <w:pPr>
        <w:pStyle w:val="ListParagraph"/>
        <w:rPr>
          <w:rFonts w:ascii="Times New Roman" w:hAnsi="Times New Roman" w:cs="Times New Roman"/>
          <w:b/>
          <w:bCs/>
          <w:sz w:val="28"/>
          <w:szCs w:val="28"/>
        </w:rPr>
      </w:pPr>
    </w:p>
    <w:p w14:paraId="30385D0D" w14:textId="07887B04" w:rsidR="0041496B" w:rsidRPr="00353E8B" w:rsidRDefault="0041496B" w:rsidP="0041496B">
      <w:pPr>
        <w:pStyle w:val="ListParagraph"/>
        <w:rPr>
          <w:rFonts w:ascii="Times New Roman" w:hAnsi="Times New Roman" w:cs="Times New Roman"/>
          <w:sz w:val="28"/>
          <w:szCs w:val="28"/>
        </w:rPr>
      </w:pPr>
      <w:r w:rsidRPr="00353E8B">
        <w:rPr>
          <w:rFonts w:ascii="Times New Roman" w:hAnsi="Times New Roman" w:cs="Times New Roman"/>
          <w:sz w:val="28"/>
          <w:szCs w:val="28"/>
        </w:rPr>
        <w:t>One of the key goals of this project is to create a structured and user-friendly interface for presenting various categories of jewellery, such as rings, necklaces, and luxury watches. The application is designed to:</w:t>
      </w:r>
    </w:p>
    <w:p w14:paraId="1A1155C4" w14:textId="77777777" w:rsidR="0041496B" w:rsidRPr="00353E8B" w:rsidRDefault="0041496B" w:rsidP="0041496B">
      <w:pPr>
        <w:pStyle w:val="ListParagraph"/>
        <w:rPr>
          <w:rFonts w:ascii="Times New Roman" w:hAnsi="Times New Roman" w:cs="Times New Roman"/>
          <w:sz w:val="28"/>
          <w:szCs w:val="28"/>
        </w:rPr>
      </w:pPr>
    </w:p>
    <w:p w14:paraId="7D5679D6" w14:textId="5BBA5A52" w:rsidR="0041496B" w:rsidRPr="00353E8B" w:rsidRDefault="0041496B" w:rsidP="0041496B">
      <w:pPr>
        <w:pStyle w:val="ListParagraph"/>
        <w:numPr>
          <w:ilvl w:val="0"/>
          <w:numId w:val="10"/>
        </w:numPr>
        <w:rPr>
          <w:rFonts w:ascii="Times New Roman" w:hAnsi="Times New Roman" w:cs="Times New Roman"/>
          <w:sz w:val="28"/>
          <w:szCs w:val="28"/>
        </w:rPr>
      </w:pPr>
      <w:r w:rsidRPr="00353E8B">
        <w:rPr>
          <w:rFonts w:ascii="Times New Roman" w:hAnsi="Times New Roman" w:cs="Times New Roman"/>
          <w:b/>
          <w:bCs/>
          <w:sz w:val="28"/>
          <w:szCs w:val="28"/>
        </w:rPr>
        <w:t>Offer a Centralized Repository:</w:t>
      </w:r>
      <w:r w:rsidRPr="00353E8B">
        <w:rPr>
          <w:rFonts w:ascii="Times New Roman" w:hAnsi="Times New Roman" w:cs="Times New Roman"/>
          <w:sz w:val="28"/>
          <w:szCs w:val="28"/>
        </w:rPr>
        <w:t xml:space="preserve"> Organize and display high-definition photo galleries of jewellery, ensuring that visitors can browse through intricate collections with ease and clarity.</w:t>
      </w:r>
    </w:p>
    <w:p w14:paraId="68F64F2C" w14:textId="77777777" w:rsidR="0041496B" w:rsidRPr="00353E8B" w:rsidRDefault="0041496B" w:rsidP="0041496B">
      <w:pPr>
        <w:pStyle w:val="ListParagraph"/>
        <w:rPr>
          <w:rFonts w:ascii="Times New Roman" w:hAnsi="Times New Roman" w:cs="Times New Roman"/>
          <w:sz w:val="28"/>
          <w:szCs w:val="28"/>
        </w:rPr>
      </w:pPr>
    </w:p>
    <w:p w14:paraId="798CF6D5" w14:textId="77777777" w:rsidR="0041496B" w:rsidRPr="00353E8B" w:rsidRDefault="0041496B" w:rsidP="0041496B">
      <w:pPr>
        <w:pStyle w:val="ListParagraph"/>
        <w:numPr>
          <w:ilvl w:val="0"/>
          <w:numId w:val="10"/>
        </w:numPr>
        <w:rPr>
          <w:rFonts w:ascii="Times New Roman" w:hAnsi="Times New Roman" w:cs="Times New Roman"/>
          <w:sz w:val="28"/>
          <w:szCs w:val="28"/>
        </w:rPr>
      </w:pPr>
      <w:r w:rsidRPr="00353E8B">
        <w:rPr>
          <w:rFonts w:ascii="Times New Roman" w:hAnsi="Times New Roman" w:cs="Times New Roman"/>
          <w:b/>
          <w:bCs/>
          <w:sz w:val="28"/>
          <w:szCs w:val="28"/>
        </w:rPr>
        <w:t>Feature Curated Collections:</w:t>
      </w:r>
      <w:r w:rsidRPr="00353E8B">
        <w:rPr>
          <w:rFonts w:ascii="Times New Roman" w:hAnsi="Times New Roman" w:cs="Times New Roman"/>
          <w:sz w:val="28"/>
          <w:szCs w:val="28"/>
        </w:rPr>
        <w:t xml:space="preserve"> Categorize content into distinct themes, such as "Bridal Wear," "Daily Elegance," and "Men’s Luxury Accessories," allowing users to find pieces tailored to specific occasions.</w:t>
      </w:r>
    </w:p>
    <w:p w14:paraId="203F1BF9" w14:textId="77777777" w:rsidR="0041496B" w:rsidRPr="00353E8B" w:rsidRDefault="0041496B" w:rsidP="0041496B">
      <w:pPr>
        <w:pStyle w:val="ListParagraph"/>
        <w:rPr>
          <w:rFonts w:ascii="Times New Roman" w:hAnsi="Times New Roman" w:cs="Times New Roman"/>
          <w:sz w:val="28"/>
          <w:szCs w:val="28"/>
        </w:rPr>
      </w:pPr>
    </w:p>
    <w:p w14:paraId="6E5DD19B" w14:textId="77777777" w:rsidR="0041496B" w:rsidRPr="00353E8B" w:rsidRDefault="0041496B" w:rsidP="0041496B">
      <w:pPr>
        <w:pStyle w:val="ListParagraph"/>
        <w:rPr>
          <w:rFonts w:ascii="Times New Roman" w:hAnsi="Times New Roman" w:cs="Times New Roman"/>
          <w:sz w:val="28"/>
          <w:szCs w:val="28"/>
        </w:rPr>
      </w:pPr>
    </w:p>
    <w:p w14:paraId="2FE63F64" w14:textId="77777777" w:rsidR="0041496B" w:rsidRPr="00353E8B" w:rsidRDefault="0041496B" w:rsidP="0041496B">
      <w:pPr>
        <w:pStyle w:val="ListParagraph"/>
        <w:numPr>
          <w:ilvl w:val="0"/>
          <w:numId w:val="10"/>
        </w:numPr>
        <w:rPr>
          <w:rFonts w:ascii="Times New Roman" w:hAnsi="Times New Roman" w:cs="Times New Roman"/>
          <w:sz w:val="28"/>
          <w:szCs w:val="28"/>
        </w:rPr>
      </w:pPr>
      <w:r w:rsidRPr="00353E8B">
        <w:rPr>
          <w:rFonts w:ascii="Times New Roman" w:hAnsi="Times New Roman" w:cs="Times New Roman"/>
          <w:b/>
          <w:bCs/>
          <w:sz w:val="28"/>
          <w:szCs w:val="28"/>
        </w:rPr>
        <w:t>Employ Intuitive Navigation:</w:t>
      </w:r>
      <w:r w:rsidRPr="00353E8B">
        <w:rPr>
          <w:rFonts w:ascii="Times New Roman" w:hAnsi="Times New Roman" w:cs="Times New Roman"/>
          <w:sz w:val="28"/>
          <w:szCs w:val="28"/>
        </w:rPr>
        <w:t xml:space="preserve"> Use a seamless filtering and search system (based on price, metal purity, and gemstone type) that allows users to gain deeper insights into the technical specifications of each piece.</w:t>
      </w:r>
    </w:p>
    <w:p w14:paraId="21366D83" w14:textId="77777777" w:rsidR="0041496B" w:rsidRPr="00353E8B" w:rsidRDefault="0041496B" w:rsidP="0041496B">
      <w:pPr>
        <w:pStyle w:val="ListParagraph"/>
        <w:rPr>
          <w:rFonts w:ascii="Times New Roman" w:hAnsi="Times New Roman" w:cs="Times New Roman"/>
          <w:sz w:val="28"/>
          <w:szCs w:val="28"/>
        </w:rPr>
      </w:pPr>
    </w:p>
    <w:p w14:paraId="2F1ABC77" w14:textId="77777777" w:rsidR="0041496B" w:rsidRPr="00353E8B" w:rsidRDefault="0041496B" w:rsidP="0041496B">
      <w:pPr>
        <w:pStyle w:val="ListParagraph"/>
        <w:numPr>
          <w:ilvl w:val="0"/>
          <w:numId w:val="10"/>
        </w:numPr>
        <w:rPr>
          <w:rFonts w:ascii="Times New Roman" w:hAnsi="Times New Roman" w:cs="Times New Roman"/>
          <w:sz w:val="28"/>
          <w:szCs w:val="28"/>
        </w:rPr>
      </w:pPr>
      <w:r w:rsidRPr="00353E8B">
        <w:rPr>
          <w:rFonts w:ascii="Times New Roman" w:hAnsi="Times New Roman" w:cs="Times New Roman"/>
          <w:b/>
          <w:bCs/>
          <w:sz w:val="28"/>
          <w:szCs w:val="28"/>
        </w:rPr>
        <w:t>Contextual Storytelling:</w:t>
      </w:r>
      <w:r w:rsidRPr="00353E8B">
        <w:rPr>
          <w:rFonts w:ascii="Times New Roman" w:hAnsi="Times New Roman" w:cs="Times New Roman"/>
          <w:sz w:val="28"/>
          <w:szCs w:val="28"/>
        </w:rPr>
        <w:t xml:space="preserve"> Incorporate descriptive narratives and "Price Breakups" (gold rate, labor charges, stone value) to provide transparency and enhance the emotional connection between the jewelry and the buyer.</w:t>
      </w:r>
    </w:p>
    <w:p w14:paraId="322D8532" w14:textId="77777777" w:rsidR="0041496B" w:rsidRPr="00353E8B" w:rsidRDefault="0041496B" w:rsidP="0041496B">
      <w:pPr>
        <w:pStyle w:val="ListParagraph"/>
        <w:rPr>
          <w:rFonts w:ascii="Times New Roman" w:hAnsi="Times New Roman" w:cs="Times New Roman"/>
          <w:sz w:val="28"/>
          <w:szCs w:val="28"/>
        </w:rPr>
      </w:pPr>
    </w:p>
    <w:p w14:paraId="58DD059F" w14:textId="77777777" w:rsidR="0041496B" w:rsidRPr="00353E8B" w:rsidRDefault="0041496B" w:rsidP="0041496B">
      <w:pPr>
        <w:pStyle w:val="ListParagraph"/>
        <w:rPr>
          <w:rFonts w:ascii="Times New Roman" w:hAnsi="Times New Roman" w:cs="Times New Roman"/>
          <w:sz w:val="28"/>
          <w:szCs w:val="28"/>
        </w:rPr>
      </w:pPr>
    </w:p>
    <w:p w14:paraId="2FBCF29B" w14:textId="77777777" w:rsidR="0041496B" w:rsidRPr="00353E8B" w:rsidRDefault="0041496B" w:rsidP="0041496B">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Ensure Compatibility Through Responsive Design</w:t>
      </w:r>
    </w:p>
    <w:p w14:paraId="7EB3E1D2" w14:textId="186586A1" w:rsidR="0041496B" w:rsidRPr="00353E8B" w:rsidRDefault="0041496B" w:rsidP="0041496B">
      <w:pPr>
        <w:pStyle w:val="ListParagraph"/>
        <w:rPr>
          <w:rFonts w:ascii="Times New Roman" w:hAnsi="Times New Roman" w:cs="Times New Roman"/>
          <w:sz w:val="28"/>
          <w:szCs w:val="28"/>
        </w:rPr>
      </w:pPr>
      <w:r w:rsidRPr="00353E8B">
        <w:rPr>
          <w:rFonts w:ascii="Times New Roman" w:hAnsi="Times New Roman" w:cs="Times New Roman"/>
          <w:sz w:val="28"/>
          <w:szCs w:val="28"/>
        </w:rPr>
        <w:t>A critical component of the jewellery project is the implementation of responsive design to ensure that the "brilliance" of the products is accessible on any device. Key considerations include:</w:t>
      </w:r>
    </w:p>
    <w:p w14:paraId="55EB3A5C" w14:textId="77777777" w:rsidR="0041496B" w:rsidRPr="00353E8B" w:rsidRDefault="0041496B" w:rsidP="0041496B">
      <w:pPr>
        <w:pStyle w:val="ListParagraph"/>
        <w:numPr>
          <w:ilvl w:val="0"/>
          <w:numId w:val="11"/>
        </w:numPr>
        <w:rPr>
          <w:rFonts w:ascii="Times New Roman" w:hAnsi="Times New Roman" w:cs="Times New Roman"/>
          <w:sz w:val="28"/>
          <w:szCs w:val="28"/>
        </w:rPr>
      </w:pPr>
      <w:r w:rsidRPr="00353E8B">
        <w:rPr>
          <w:rFonts w:ascii="Times New Roman" w:hAnsi="Times New Roman" w:cs="Times New Roman"/>
          <w:b/>
          <w:bCs/>
          <w:sz w:val="28"/>
          <w:szCs w:val="28"/>
        </w:rPr>
        <w:lastRenderedPageBreak/>
        <w:t>Fluid Layout Adaptability:</w:t>
      </w:r>
      <w:r w:rsidRPr="00353E8B">
        <w:rPr>
          <w:rFonts w:ascii="Times New Roman" w:hAnsi="Times New Roman" w:cs="Times New Roman"/>
          <w:sz w:val="28"/>
          <w:szCs w:val="28"/>
        </w:rPr>
        <w:t xml:space="preserve"> Developing a design that adapts effortlessly to various screen sizes, providing a seamless viewing experience across desktops, tablets, and smartphones.</w:t>
      </w:r>
    </w:p>
    <w:p w14:paraId="1C2B788B" w14:textId="77777777" w:rsidR="0041496B" w:rsidRPr="00353E8B" w:rsidRDefault="0041496B" w:rsidP="0041496B">
      <w:pPr>
        <w:pStyle w:val="ListParagraph"/>
        <w:rPr>
          <w:rFonts w:ascii="Times New Roman" w:hAnsi="Times New Roman" w:cs="Times New Roman"/>
          <w:sz w:val="28"/>
          <w:szCs w:val="28"/>
        </w:rPr>
      </w:pPr>
    </w:p>
    <w:p w14:paraId="2EA4BF50" w14:textId="5E54A858" w:rsidR="0041496B" w:rsidRPr="00353E8B" w:rsidRDefault="0041496B" w:rsidP="0041496B">
      <w:pPr>
        <w:pStyle w:val="ListParagraph"/>
        <w:numPr>
          <w:ilvl w:val="0"/>
          <w:numId w:val="11"/>
        </w:numPr>
        <w:rPr>
          <w:rFonts w:ascii="Times New Roman" w:hAnsi="Times New Roman" w:cs="Times New Roman"/>
          <w:sz w:val="28"/>
          <w:szCs w:val="28"/>
        </w:rPr>
      </w:pPr>
      <w:r w:rsidRPr="00353E8B">
        <w:rPr>
          <w:rFonts w:ascii="Times New Roman" w:hAnsi="Times New Roman" w:cs="Times New Roman"/>
          <w:b/>
          <w:bCs/>
          <w:sz w:val="28"/>
          <w:szCs w:val="28"/>
        </w:rPr>
        <w:t>Dynamic Asset Management:</w:t>
      </w:r>
      <w:r w:rsidRPr="00353E8B">
        <w:rPr>
          <w:rFonts w:ascii="Times New Roman" w:hAnsi="Times New Roman" w:cs="Times New Roman"/>
          <w:sz w:val="28"/>
          <w:szCs w:val="28"/>
        </w:rPr>
        <w:t xml:space="preserve"> Ensuring that high-resolution jewellery images and 360-degree product views reflow dynamically without compromising site speed or visual quality.</w:t>
      </w:r>
    </w:p>
    <w:p w14:paraId="2BCF41CF" w14:textId="77777777" w:rsidR="0041496B" w:rsidRPr="00353E8B" w:rsidRDefault="0041496B" w:rsidP="0041496B">
      <w:pPr>
        <w:pStyle w:val="ListParagraph"/>
        <w:rPr>
          <w:rFonts w:ascii="Times New Roman" w:hAnsi="Times New Roman" w:cs="Times New Roman"/>
          <w:sz w:val="28"/>
          <w:szCs w:val="28"/>
        </w:rPr>
      </w:pPr>
    </w:p>
    <w:p w14:paraId="3937C6B8" w14:textId="77777777" w:rsidR="0041496B" w:rsidRPr="00353E8B" w:rsidRDefault="0041496B" w:rsidP="0041496B">
      <w:pPr>
        <w:pStyle w:val="ListParagraph"/>
        <w:rPr>
          <w:rFonts w:ascii="Times New Roman" w:hAnsi="Times New Roman" w:cs="Times New Roman"/>
          <w:sz w:val="28"/>
          <w:szCs w:val="28"/>
        </w:rPr>
      </w:pPr>
    </w:p>
    <w:p w14:paraId="50E275B2" w14:textId="77777777" w:rsidR="0041496B" w:rsidRPr="00353E8B" w:rsidRDefault="0041496B" w:rsidP="0041496B">
      <w:pPr>
        <w:pStyle w:val="ListParagraph"/>
        <w:numPr>
          <w:ilvl w:val="0"/>
          <w:numId w:val="11"/>
        </w:numPr>
        <w:rPr>
          <w:rFonts w:ascii="Times New Roman" w:hAnsi="Times New Roman" w:cs="Times New Roman"/>
          <w:sz w:val="28"/>
          <w:szCs w:val="28"/>
        </w:rPr>
      </w:pPr>
      <w:r w:rsidRPr="00353E8B">
        <w:rPr>
          <w:rFonts w:ascii="Times New Roman" w:hAnsi="Times New Roman" w:cs="Times New Roman"/>
          <w:b/>
          <w:bCs/>
          <w:sz w:val="28"/>
          <w:szCs w:val="28"/>
        </w:rPr>
        <w:t>Optimization via Frameworks:</w:t>
      </w:r>
      <w:r w:rsidRPr="00353E8B">
        <w:rPr>
          <w:rFonts w:ascii="Times New Roman" w:hAnsi="Times New Roman" w:cs="Times New Roman"/>
          <w:sz w:val="28"/>
          <w:szCs w:val="28"/>
        </w:rPr>
        <w:t xml:space="preserve"> Leveraging CSS media queries and modern frameworks (like Bootstrap or Tailwind) to optimize the user interface for both portrait and landscape orientations, ensuring the shopping cart remains functional at all times.</w:t>
      </w:r>
    </w:p>
    <w:p w14:paraId="091EF034" w14:textId="77777777" w:rsidR="0041496B" w:rsidRPr="00353E8B" w:rsidRDefault="0041496B" w:rsidP="0041496B">
      <w:pPr>
        <w:pStyle w:val="ListParagraph"/>
        <w:rPr>
          <w:rFonts w:ascii="Times New Roman" w:hAnsi="Times New Roman" w:cs="Times New Roman"/>
          <w:sz w:val="28"/>
          <w:szCs w:val="28"/>
        </w:rPr>
      </w:pPr>
    </w:p>
    <w:p w14:paraId="1ACA143E" w14:textId="02F1C1ED" w:rsidR="0041496B" w:rsidRPr="00353E8B" w:rsidRDefault="0041496B" w:rsidP="0041496B">
      <w:pPr>
        <w:pStyle w:val="ListParagraph"/>
        <w:numPr>
          <w:ilvl w:val="0"/>
          <w:numId w:val="11"/>
        </w:numPr>
        <w:rPr>
          <w:rFonts w:ascii="Times New Roman" w:hAnsi="Times New Roman" w:cs="Times New Roman"/>
          <w:sz w:val="28"/>
          <w:szCs w:val="28"/>
        </w:rPr>
      </w:pPr>
      <w:r w:rsidRPr="00353E8B">
        <w:rPr>
          <w:rFonts w:ascii="Times New Roman" w:hAnsi="Times New Roman" w:cs="Times New Roman"/>
          <w:b/>
          <w:bCs/>
          <w:sz w:val="28"/>
          <w:szCs w:val="28"/>
        </w:rPr>
        <w:t>Accessibility for All:</w:t>
      </w:r>
      <w:r w:rsidRPr="00353E8B">
        <w:rPr>
          <w:rFonts w:ascii="Times New Roman" w:hAnsi="Times New Roman" w:cs="Times New Roman"/>
          <w:sz w:val="28"/>
          <w:szCs w:val="28"/>
        </w:rPr>
        <w:t xml:space="preserve"> Prioritizing features such as scalable text and high-contrast colour schemes to cater to a diverse range of users while maintaining a premium brand identity.</w:t>
      </w:r>
    </w:p>
    <w:p w14:paraId="3166EF5D" w14:textId="77777777" w:rsidR="0041496B" w:rsidRPr="00353E8B" w:rsidRDefault="0041496B" w:rsidP="0041496B">
      <w:pPr>
        <w:pStyle w:val="ListParagraph"/>
        <w:rPr>
          <w:rFonts w:ascii="Times New Roman" w:hAnsi="Times New Roman" w:cs="Times New Roman"/>
          <w:sz w:val="28"/>
          <w:szCs w:val="28"/>
        </w:rPr>
      </w:pPr>
    </w:p>
    <w:p w14:paraId="6F3DD024" w14:textId="77777777" w:rsidR="0041496B" w:rsidRPr="00353E8B" w:rsidRDefault="0041496B" w:rsidP="0041496B">
      <w:pPr>
        <w:pStyle w:val="ListParagraph"/>
        <w:rPr>
          <w:rFonts w:ascii="Times New Roman" w:hAnsi="Times New Roman" w:cs="Times New Roman"/>
          <w:sz w:val="28"/>
          <w:szCs w:val="28"/>
        </w:rPr>
      </w:pPr>
    </w:p>
    <w:p w14:paraId="55775B8C" w14:textId="77777777" w:rsidR="0041496B" w:rsidRPr="00353E8B" w:rsidRDefault="0041496B" w:rsidP="0041496B">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Demonstrate Technical Proficiency in E-commerce Development</w:t>
      </w:r>
    </w:p>
    <w:p w14:paraId="5EFFFF92" w14:textId="77777777" w:rsidR="0041496B" w:rsidRPr="00353E8B" w:rsidRDefault="0041496B" w:rsidP="0041496B">
      <w:pPr>
        <w:pStyle w:val="ListParagraph"/>
        <w:rPr>
          <w:rFonts w:ascii="Times New Roman" w:hAnsi="Times New Roman" w:cs="Times New Roman"/>
          <w:sz w:val="28"/>
          <w:szCs w:val="28"/>
        </w:rPr>
      </w:pPr>
      <w:r w:rsidRPr="00353E8B">
        <w:rPr>
          <w:rFonts w:ascii="Times New Roman" w:hAnsi="Times New Roman" w:cs="Times New Roman"/>
          <w:sz w:val="28"/>
          <w:szCs w:val="28"/>
        </w:rPr>
        <w:t>This project serves as a hands-on demonstration of the creator’s expertise in modern full-stack web development. The following technical objectives are emphasized:</w:t>
      </w:r>
    </w:p>
    <w:p w14:paraId="6F3896E5" w14:textId="77777777" w:rsidR="0041496B" w:rsidRPr="00353E8B" w:rsidRDefault="0041496B" w:rsidP="0041496B">
      <w:pPr>
        <w:rPr>
          <w:rFonts w:ascii="Times New Roman" w:hAnsi="Times New Roman" w:cs="Times New Roman"/>
          <w:sz w:val="28"/>
          <w:szCs w:val="28"/>
        </w:rPr>
      </w:pPr>
    </w:p>
    <w:p w14:paraId="1DFC6B98" w14:textId="6510956B" w:rsidR="0041496B" w:rsidRPr="00353E8B" w:rsidRDefault="0041496B" w:rsidP="0041496B">
      <w:pPr>
        <w:pStyle w:val="ListParagraph"/>
        <w:numPr>
          <w:ilvl w:val="0"/>
          <w:numId w:val="12"/>
        </w:numPr>
        <w:rPr>
          <w:rFonts w:ascii="Times New Roman" w:hAnsi="Times New Roman" w:cs="Times New Roman"/>
          <w:sz w:val="28"/>
          <w:szCs w:val="28"/>
        </w:rPr>
      </w:pPr>
      <w:r w:rsidRPr="00353E8B">
        <w:rPr>
          <w:rFonts w:ascii="Times New Roman" w:hAnsi="Times New Roman" w:cs="Times New Roman"/>
          <w:b/>
          <w:bCs/>
          <w:sz w:val="28"/>
          <w:szCs w:val="28"/>
        </w:rPr>
        <w:t>Core Technology Utilization:</w:t>
      </w:r>
      <w:r w:rsidRPr="00353E8B">
        <w:rPr>
          <w:rFonts w:ascii="Times New Roman" w:hAnsi="Times New Roman" w:cs="Times New Roman"/>
          <w:sz w:val="28"/>
          <w:szCs w:val="28"/>
        </w:rPr>
        <w:t xml:space="preserve"> Using HTML5, CSS3, and JavaScript to construct a well-structured, interactive application featuring image-zoom and hover effects essential for jewellery inspection.</w:t>
      </w:r>
    </w:p>
    <w:p w14:paraId="108699A1" w14:textId="77777777" w:rsidR="0041496B" w:rsidRPr="00353E8B" w:rsidRDefault="0041496B" w:rsidP="0041496B">
      <w:pPr>
        <w:pStyle w:val="ListParagraph"/>
        <w:rPr>
          <w:rFonts w:ascii="Times New Roman" w:hAnsi="Times New Roman" w:cs="Times New Roman"/>
          <w:sz w:val="28"/>
          <w:szCs w:val="28"/>
        </w:rPr>
      </w:pPr>
    </w:p>
    <w:p w14:paraId="77B85ABE" w14:textId="251363DC" w:rsidR="0041496B" w:rsidRPr="00353E8B" w:rsidRDefault="0041496B" w:rsidP="0041496B">
      <w:pPr>
        <w:pStyle w:val="ListParagraph"/>
        <w:numPr>
          <w:ilvl w:val="0"/>
          <w:numId w:val="12"/>
        </w:numPr>
        <w:rPr>
          <w:rFonts w:ascii="Times New Roman" w:hAnsi="Times New Roman" w:cs="Times New Roman"/>
          <w:sz w:val="28"/>
          <w:szCs w:val="28"/>
        </w:rPr>
      </w:pPr>
      <w:r w:rsidRPr="00353E8B">
        <w:rPr>
          <w:rFonts w:ascii="Times New Roman" w:hAnsi="Times New Roman" w:cs="Times New Roman"/>
          <w:b/>
          <w:bCs/>
          <w:sz w:val="28"/>
          <w:szCs w:val="28"/>
        </w:rPr>
        <w:t>Secure System Integration:</w:t>
      </w:r>
      <w:r w:rsidRPr="00353E8B">
        <w:rPr>
          <w:rFonts w:ascii="Times New Roman" w:hAnsi="Times New Roman" w:cs="Times New Roman"/>
          <w:sz w:val="28"/>
          <w:szCs w:val="28"/>
        </w:rPr>
        <w:t xml:space="preserve"> Integrating modern payment gateways (e.g., Stripe) and SSL encryption to ensure that high-value transactions are handled with the highest level of security.</w:t>
      </w:r>
    </w:p>
    <w:p w14:paraId="7D60CF7D" w14:textId="77777777" w:rsidR="0041496B" w:rsidRPr="00353E8B" w:rsidRDefault="0041496B" w:rsidP="0041496B">
      <w:pPr>
        <w:pStyle w:val="ListParagraph"/>
        <w:rPr>
          <w:rFonts w:ascii="Times New Roman" w:hAnsi="Times New Roman" w:cs="Times New Roman"/>
          <w:sz w:val="28"/>
          <w:szCs w:val="28"/>
        </w:rPr>
      </w:pPr>
    </w:p>
    <w:p w14:paraId="6DF22420" w14:textId="77777777" w:rsidR="0041496B" w:rsidRPr="00353E8B" w:rsidRDefault="0041496B" w:rsidP="0041496B">
      <w:pPr>
        <w:pStyle w:val="ListParagraph"/>
        <w:rPr>
          <w:rFonts w:ascii="Times New Roman" w:hAnsi="Times New Roman" w:cs="Times New Roman"/>
          <w:sz w:val="28"/>
          <w:szCs w:val="28"/>
        </w:rPr>
      </w:pPr>
    </w:p>
    <w:p w14:paraId="767E1186" w14:textId="77777777" w:rsidR="0041496B" w:rsidRDefault="0041496B" w:rsidP="0041496B">
      <w:pPr>
        <w:pStyle w:val="ListParagraph"/>
        <w:numPr>
          <w:ilvl w:val="0"/>
          <w:numId w:val="12"/>
        </w:numPr>
        <w:rPr>
          <w:sz w:val="28"/>
          <w:szCs w:val="28"/>
        </w:rPr>
      </w:pPr>
      <w:r w:rsidRPr="00353E8B">
        <w:rPr>
          <w:rFonts w:ascii="Times New Roman" w:hAnsi="Times New Roman" w:cs="Times New Roman"/>
          <w:b/>
          <w:bCs/>
          <w:sz w:val="28"/>
          <w:szCs w:val="28"/>
        </w:rPr>
        <w:t>Back-End Logic:</w:t>
      </w:r>
      <w:r w:rsidRPr="00353E8B">
        <w:rPr>
          <w:rFonts w:ascii="Times New Roman" w:hAnsi="Times New Roman" w:cs="Times New Roman"/>
          <w:sz w:val="28"/>
          <w:szCs w:val="28"/>
        </w:rPr>
        <w:t xml:space="preserve"> Writing clean and efficient code to manage a centralized database for inventory, user profiles, and order tracking, ensuring the system is scalable for future business growth.</w:t>
      </w:r>
    </w:p>
    <w:p w14:paraId="685A1866" w14:textId="77777777" w:rsidR="00971EF0" w:rsidRPr="0041496B" w:rsidRDefault="00971EF0" w:rsidP="00971EF0">
      <w:pPr>
        <w:pStyle w:val="ListParagraph"/>
        <w:rPr>
          <w:sz w:val="28"/>
          <w:szCs w:val="28"/>
        </w:rPr>
      </w:pPr>
    </w:p>
    <w:p w14:paraId="14B231A3" w14:textId="1326ED78" w:rsidR="00353E8B" w:rsidRDefault="00353E8B" w:rsidP="00971EF0">
      <w:pPr>
        <w:pStyle w:val="ListParagraph"/>
        <w:rPr>
          <w:rFonts w:ascii="Times New Roman" w:eastAsia="Times New Roman" w:hAnsi="Times New Roman" w:cs="Times New Roman"/>
          <w:b/>
          <w:bCs/>
          <w:kern w:val="0"/>
          <w:sz w:val="27"/>
          <w:szCs w:val="27"/>
          <w:lang w:eastAsia="en-IN"/>
          <w14:ligatures w14:val="none"/>
        </w:rPr>
      </w:pPr>
    </w:p>
    <w:p w14:paraId="1E1C9C2D" w14:textId="77777777" w:rsidR="00353E8B" w:rsidRDefault="00353E8B" w:rsidP="00971EF0">
      <w:pPr>
        <w:pStyle w:val="ListParagraph"/>
        <w:rPr>
          <w:rFonts w:ascii="Times New Roman" w:eastAsia="Times New Roman" w:hAnsi="Times New Roman" w:cs="Times New Roman"/>
          <w:b/>
          <w:bCs/>
          <w:kern w:val="0"/>
          <w:sz w:val="27"/>
          <w:szCs w:val="27"/>
          <w:lang w:eastAsia="en-IN"/>
          <w14:ligatures w14:val="none"/>
        </w:rPr>
      </w:pPr>
    </w:p>
    <w:p w14:paraId="46E946CC" w14:textId="5770D15C" w:rsidR="00971EF0" w:rsidRPr="00353E8B" w:rsidRDefault="00971EF0" w:rsidP="00971EF0">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lastRenderedPageBreak/>
        <w:t>Showcase Branding and Creative Design</w:t>
      </w:r>
    </w:p>
    <w:p w14:paraId="7D1EC6E5" w14:textId="77777777" w:rsidR="00971EF0" w:rsidRPr="00353E8B" w:rsidRDefault="00971EF0" w:rsidP="00971EF0">
      <w:pPr>
        <w:pStyle w:val="ListParagraph"/>
        <w:rPr>
          <w:rFonts w:ascii="Times New Roman" w:hAnsi="Times New Roman" w:cs="Times New Roman"/>
        </w:rPr>
      </w:pPr>
    </w:p>
    <w:p w14:paraId="7E4DD393" w14:textId="77777777" w:rsidR="00971EF0" w:rsidRPr="00353E8B" w:rsidRDefault="00971EF0" w:rsidP="00971EF0">
      <w:pPr>
        <w:pStyle w:val="ListParagraph"/>
        <w:numPr>
          <w:ilvl w:val="0"/>
          <w:numId w:val="12"/>
        </w:numPr>
        <w:rPr>
          <w:rFonts w:ascii="Times New Roman" w:hAnsi="Times New Roman" w:cs="Times New Roman"/>
          <w:sz w:val="28"/>
          <w:szCs w:val="28"/>
        </w:rPr>
      </w:pPr>
      <w:r w:rsidRPr="00353E8B">
        <w:rPr>
          <w:rFonts w:ascii="Times New Roman" w:hAnsi="Times New Roman" w:cs="Times New Roman"/>
          <w:sz w:val="28"/>
          <w:szCs w:val="28"/>
        </w:rPr>
        <w:t>The application also acts as a creative portfolio that reflects the developer’s ability to build a "luxury brand" through code. Specific elements include:</w:t>
      </w:r>
    </w:p>
    <w:p w14:paraId="36C6F625" w14:textId="77777777" w:rsidR="00A461F1" w:rsidRPr="00353E8B" w:rsidRDefault="00A461F1" w:rsidP="00A461F1">
      <w:pPr>
        <w:pStyle w:val="ListParagraph"/>
        <w:rPr>
          <w:rFonts w:ascii="Times New Roman" w:hAnsi="Times New Roman" w:cs="Times New Roman"/>
          <w:sz w:val="28"/>
          <w:szCs w:val="28"/>
        </w:rPr>
      </w:pPr>
    </w:p>
    <w:p w14:paraId="0ABABBF2" w14:textId="09DAD33E" w:rsidR="00971EF0" w:rsidRPr="00353E8B" w:rsidRDefault="00971EF0" w:rsidP="00971EF0">
      <w:pPr>
        <w:pStyle w:val="ListParagraph"/>
        <w:numPr>
          <w:ilvl w:val="0"/>
          <w:numId w:val="12"/>
        </w:numPr>
        <w:rPr>
          <w:rFonts w:ascii="Times New Roman" w:hAnsi="Times New Roman" w:cs="Times New Roman"/>
          <w:sz w:val="28"/>
          <w:szCs w:val="28"/>
        </w:rPr>
      </w:pPr>
      <w:r w:rsidRPr="00353E8B">
        <w:rPr>
          <w:rFonts w:ascii="Times New Roman" w:hAnsi="Times New Roman" w:cs="Times New Roman"/>
          <w:sz w:val="28"/>
          <w:szCs w:val="28"/>
        </w:rPr>
        <w:t>Sophisticated Design Choices: The selection of "Gold" and "Platinum" colo</w:t>
      </w:r>
      <w:r w:rsidR="00A461F1" w:rsidRPr="00353E8B">
        <w:rPr>
          <w:rFonts w:ascii="Times New Roman" w:hAnsi="Times New Roman" w:cs="Times New Roman"/>
          <w:sz w:val="28"/>
          <w:szCs w:val="28"/>
        </w:rPr>
        <w:t>u</w:t>
      </w:r>
      <w:r w:rsidRPr="00353E8B">
        <w:rPr>
          <w:rFonts w:ascii="Times New Roman" w:hAnsi="Times New Roman" w:cs="Times New Roman"/>
          <w:sz w:val="28"/>
          <w:szCs w:val="28"/>
        </w:rPr>
        <w:t>r palettes, premium typography, and minimalist layouts that contribute to a cohesive and striking brand presentation.</w:t>
      </w:r>
    </w:p>
    <w:p w14:paraId="0A25165A" w14:textId="77777777" w:rsidR="00A461F1" w:rsidRPr="00353E8B" w:rsidRDefault="00A461F1" w:rsidP="00A461F1">
      <w:pPr>
        <w:pStyle w:val="ListParagraph"/>
        <w:rPr>
          <w:rFonts w:ascii="Times New Roman" w:hAnsi="Times New Roman" w:cs="Times New Roman"/>
          <w:sz w:val="28"/>
          <w:szCs w:val="28"/>
        </w:rPr>
      </w:pPr>
    </w:p>
    <w:p w14:paraId="1CA1E6EF" w14:textId="77777777" w:rsidR="00A461F1" w:rsidRPr="00353E8B" w:rsidRDefault="00A461F1" w:rsidP="00A461F1">
      <w:pPr>
        <w:pStyle w:val="ListParagraph"/>
        <w:rPr>
          <w:rFonts w:ascii="Times New Roman" w:hAnsi="Times New Roman" w:cs="Times New Roman"/>
          <w:sz w:val="28"/>
          <w:szCs w:val="28"/>
        </w:rPr>
      </w:pPr>
    </w:p>
    <w:p w14:paraId="38C8EB09" w14:textId="77777777" w:rsidR="00971EF0" w:rsidRPr="00353E8B" w:rsidRDefault="00971EF0" w:rsidP="00971EF0">
      <w:pPr>
        <w:pStyle w:val="ListParagraph"/>
        <w:numPr>
          <w:ilvl w:val="0"/>
          <w:numId w:val="12"/>
        </w:numPr>
        <w:rPr>
          <w:rFonts w:ascii="Times New Roman" w:hAnsi="Times New Roman" w:cs="Times New Roman"/>
          <w:sz w:val="28"/>
          <w:szCs w:val="28"/>
        </w:rPr>
      </w:pPr>
      <w:r w:rsidRPr="00353E8B">
        <w:rPr>
          <w:rFonts w:ascii="Times New Roman" w:hAnsi="Times New Roman" w:cs="Times New Roman"/>
          <w:sz w:val="28"/>
          <w:szCs w:val="28"/>
        </w:rPr>
        <w:t>Engagement Features: Incorporation of interactive features like virtual try-on concepts or detailed certificate pop-ups that engage users and build trust in the product's authenticity.</w:t>
      </w:r>
    </w:p>
    <w:p w14:paraId="529A7080" w14:textId="77777777" w:rsidR="00A461F1" w:rsidRPr="00353E8B" w:rsidRDefault="00A461F1" w:rsidP="00A461F1">
      <w:pPr>
        <w:pStyle w:val="ListParagraph"/>
        <w:rPr>
          <w:rFonts w:ascii="Times New Roman" w:hAnsi="Times New Roman" w:cs="Times New Roman"/>
          <w:sz w:val="28"/>
          <w:szCs w:val="28"/>
        </w:rPr>
      </w:pPr>
    </w:p>
    <w:p w14:paraId="0EED93FC" w14:textId="77777777" w:rsidR="00971EF0" w:rsidRPr="00353E8B" w:rsidRDefault="00971EF0" w:rsidP="00971EF0">
      <w:pPr>
        <w:pStyle w:val="ListParagraph"/>
        <w:numPr>
          <w:ilvl w:val="0"/>
          <w:numId w:val="12"/>
        </w:numPr>
        <w:rPr>
          <w:rFonts w:ascii="Times New Roman" w:hAnsi="Times New Roman" w:cs="Times New Roman"/>
          <w:sz w:val="28"/>
          <w:szCs w:val="28"/>
        </w:rPr>
      </w:pPr>
      <w:r w:rsidRPr="00353E8B">
        <w:rPr>
          <w:rFonts w:ascii="Times New Roman" w:hAnsi="Times New Roman" w:cs="Times New Roman"/>
          <w:sz w:val="28"/>
          <w:szCs w:val="28"/>
        </w:rPr>
        <w:t>Aesthetic Balance: Paying close attention to the harmony between technical "Form" (functionality) and artistic "Function" (beauty), ensuring that the technology never distracts from the jewelry itself</w:t>
      </w:r>
    </w:p>
    <w:p w14:paraId="5D732E19" w14:textId="37AB7D4D" w:rsidR="0041496B" w:rsidRPr="00353E8B" w:rsidRDefault="00A461F1" w:rsidP="0041496B">
      <w:pPr>
        <w:pStyle w:val="ListParagraph"/>
        <w:numPr>
          <w:ilvl w:val="0"/>
          <w:numId w:val="12"/>
        </w:numPr>
        <w:rPr>
          <w:rFonts w:ascii="Times New Roman" w:hAnsi="Times New Roman" w:cs="Times New Roman"/>
          <w:sz w:val="28"/>
          <w:szCs w:val="28"/>
        </w:rPr>
      </w:pPr>
      <w:r w:rsidRPr="00353E8B">
        <w:rPr>
          <w:rFonts w:ascii="Times New Roman" w:hAnsi="Times New Roman" w:cs="Times New Roman"/>
          <w:sz w:val="28"/>
          <w:szCs w:val="28"/>
        </w:rPr>
        <w:t>in</w:t>
      </w:r>
      <w:r w:rsidR="0041496B" w:rsidRPr="00353E8B">
        <w:rPr>
          <w:rFonts w:ascii="Times New Roman" w:hAnsi="Times New Roman" w:cs="Times New Roman"/>
          <w:sz w:val="28"/>
          <w:szCs w:val="28"/>
        </w:rPr>
        <w:t>fo</w:t>
      </w:r>
      <w:r w:rsidRPr="00353E8B">
        <w:rPr>
          <w:rFonts w:ascii="Times New Roman" w:hAnsi="Times New Roman" w:cs="Times New Roman"/>
          <w:sz w:val="28"/>
          <w:szCs w:val="28"/>
        </w:rPr>
        <w:t>rmace</w:t>
      </w:r>
      <w:r w:rsidR="0041496B" w:rsidRPr="00353E8B">
        <w:rPr>
          <w:rFonts w:ascii="Times New Roman" w:hAnsi="Times New Roman" w:cs="Times New Roman"/>
          <w:sz w:val="28"/>
          <w:szCs w:val="28"/>
        </w:rPr>
        <w:t xml:space="preserve"> Optimization: Solving real-world challenges such as image compression (to maintain high-quality visuals without lag) and cross-browser compatibility.</w:t>
      </w:r>
    </w:p>
    <w:p w14:paraId="29AE2E2D" w14:textId="77777777" w:rsidR="0041496B" w:rsidRPr="00353E8B" w:rsidRDefault="0041496B" w:rsidP="0041496B">
      <w:pPr>
        <w:pStyle w:val="ListParagraph"/>
        <w:rPr>
          <w:rFonts w:ascii="Times New Roman" w:hAnsi="Times New Roman" w:cs="Times New Roman"/>
          <w:sz w:val="28"/>
          <w:szCs w:val="28"/>
        </w:rPr>
      </w:pPr>
    </w:p>
    <w:p w14:paraId="40C82CE6" w14:textId="77777777" w:rsidR="00A461F1" w:rsidRPr="00353E8B" w:rsidRDefault="0041496B" w:rsidP="00A461F1">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Conclusion of Objectives</w:t>
      </w:r>
    </w:p>
    <w:p w14:paraId="4BA3BF66" w14:textId="4DA151B3" w:rsidR="0041496B" w:rsidRPr="00353E8B" w:rsidRDefault="0041496B" w:rsidP="00A461F1">
      <w:pPr>
        <w:pStyle w:val="ListParagraph"/>
        <w:rPr>
          <w:rFonts w:ascii="Times New Roman" w:hAnsi="Times New Roman" w:cs="Times New Roman"/>
          <w:sz w:val="28"/>
          <w:szCs w:val="28"/>
        </w:rPr>
      </w:pPr>
      <w:r w:rsidRPr="00353E8B">
        <w:rPr>
          <w:rFonts w:ascii="Times New Roman" w:hAnsi="Times New Roman" w:cs="Times New Roman"/>
          <w:sz w:val="28"/>
          <w:szCs w:val="28"/>
        </w:rPr>
        <w:t>By achieving these objectives, this jewellery website project aspires to:</w:t>
      </w:r>
    </w:p>
    <w:p w14:paraId="7A88D267" w14:textId="77777777" w:rsidR="00A461F1" w:rsidRPr="00353E8B" w:rsidRDefault="00A461F1" w:rsidP="00A461F1">
      <w:pPr>
        <w:pStyle w:val="ListParagraph"/>
        <w:rPr>
          <w:rFonts w:ascii="Times New Roman" w:hAnsi="Times New Roman" w:cs="Times New Roman"/>
          <w:b/>
          <w:bCs/>
          <w:sz w:val="28"/>
          <w:szCs w:val="28"/>
        </w:rPr>
      </w:pPr>
    </w:p>
    <w:p w14:paraId="44F437A0" w14:textId="77777777" w:rsidR="00A461F1" w:rsidRPr="00353E8B" w:rsidRDefault="0041496B" w:rsidP="00A461F1">
      <w:pPr>
        <w:pStyle w:val="ListParagraph"/>
        <w:numPr>
          <w:ilvl w:val="0"/>
          <w:numId w:val="14"/>
        </w:numPr>
        <w:spacing w:line="240" w:lineRule="auto"/>
        <w:rPr>
          <w:rFonts w:ascii="Times New Roman" w:hAnsi="Times New Roman" w:cs="Times New Roman"/>
          <w:sz w:val="28"/>
          <w:szCs w:val="28"/>
        </w:rPr>
      </w:pPr>
      <w:r w:rsidRPr="00353E8B">
        <w:rPr>
          <w:rFonts w:ascii="Times New Roman" w:hAnsi="Times New Roman" w:cs="Times New Roman"/>
          <w:sz w:val="28"/>
          <w:szCs w:val="28"/>
        </w:rPr>
        <w:t xml:space="preserve">Establish a lasting impression of Trust and Luxury, effectively </w:t>
      </w:r>
    </w:p>
    <w:p w14:paraId="14DFCE9B" w14:textId="77777777" w:rsidR="00A461F1" w:rsidRPr="00353E8B" w:rsidRDefault="00A461F1" w:rsidP="00A461F1">
      <w:pPr>
        <w:pStyle w:val="ListParagraph"/>
        <w:spacing w:line="240" w:lineRule="auto"/>
        <w:rPr>
          <w:rFonts w:ascii="Times New Roman" w:hAnsi="Times New Roman" w:cs="Times New Roman"/>
          <w:sz w:val="28"/>
          <w:szCs w:val="28"/>
        </w:rPr>
      </w:pPr>
    </w:p>
    <w:p w14:paraId="55E0B33F" w14:textId="21C0499C" w:rsidR="00A461F1" w:rsidRPr="00353E8B" w:rsidRDefault="0041496B" w:rsidP="00A461F1">
      <w:pPr>
        <w:pStyle w:val="ListParagraph"/>
        <w:numPr>
          <w:ilvl w:val="0"/>
          <w:numId w:val="14"/>
        </w:numPr>
        <w:spacing w:line="240" w:lineRule="auto"/>
        <w:rPr>
          <w:rFonts w:ascii="Times New Roman" w:hAnsi="Times New Roman" w:cs="Times New Roman"/>
          <w:sz w:val="28"/>
          <w:szCs w:val="28"/>
        </w:rPr>
      </w:pPr>
      <w:r w:rsidRPr="00353E8B">
        <w:rPr>
          <w:rFonts w:ascii="Times New Roman" w:hAnsi="Times New Roman" w:cs="Times New Roman"/>
          <w:sz w:val="28"/>
          <w:szCs w:val="28"/>
        </w:rPr>
        <w:t>communicating the brand's vision and the artistry of its collections.</w:t>
      </w:r>
    </w:p>
    <w:p w14:paraId="3EED1983" w14:textId="77777777" w:rsidR="00A461F1" w:rsidRPr="00353E8B" w:rsidRDefault="00A461F1" w:rsidP="00A461F1">
      <w:pPr>
        <w:spacing w:line="240" w:lineRule="auto"/>
        <w:rPr>
          <w:rFonts w:ascii="Times New Roman" w:hAnsi="Times New Roman" w:cs="Times New Roman"/>
          <w:sz w:val="28"/>
          <w:szCs w:val="28"/>
        </w:rPr>
      </w:pPr>
    </w:p>
    <w:p w14:paraId="35DEC27C" w14:textId="0E6572D3" w:rsidR="00A461F1" w:rsidRPr="00353E8B" w:rsidRDefault="0041496B" w:rsidP="00A461F1">
      <w:pPr>
        <w:pStyle w:val="ListParagraph"/>
        <w:numPr>
          <w:ilvl w:val="0"/>
          <w:numId w:val="14"/>
        </w:numPr>
        <w:spacing w:line="240" w:lineRule="auto"/>
        <w:rPr>
          <w:rFonts w:ascii="Times New Roman" w:hAnsi="Times New Roman" w:cs="Times New Roman"/>
          <w:sz w:val="28"/>
          <w:szCs w:val="28"/>
        </w:rPr>
      </w:pPr>
      <w:r w:rsidRPr="00353E8B">
        <w:rPr>
          <w:rFonts w:ascii="Times New Roman" w:hAnsi="Times New Roman" w:cs="Times New Roman"/>
          <w:sz w:val="28"/>
          <w:szCs w:val="28"/>
        </w:rPr>
        <w:t>Act as a Professional Milestone for the developer, proving proficiency in building complex, high-value e-commerce systems.</w:t>
      </w:r>
    </w:p>
    <w:p w14:paraId="254952F3" w14:textId="77777777" w:rsidR="00A461F1" w:rsidRPr="00353E8B" w:rsidRDefault="00A461F1" w:rsidP="00A461F1">
      <w:pPr>
        <w:pStyle w:val="ListParagraph"/>
        <w:spacing w:line="240" w:lineRule="auto"/>
        <w:rPr>
          <w:rFonts w:ascii="Times New Roman" w:hAnsi="Times New Roman" w:cs="Times New Roman"/>
          <w:sz w:val="28"/>
          <w:szCs w:val="28"/>
        </w:rPr>
      </w:pPr>
    </w:p>
    <w:p w14:paraId="50E2BBBE" w14:textId="77777777" w:rsidR="00A461F1" w:rsidRPr="00353E8B" w:rsidRDefault="00A461F1" w:rsidP="00A461F1">
      <w:pPr>
        <w:pStyle w:val="ListParagraph"/>
        <w:spacing w:line="240" w:lineRule="auto"/>
        <w:rPr>
          <w:rFonts w:ascii="Times New Roman" w:hAnsi="Times New Roman" w:cs="Times New Roman"/>
          <w:sz w:val="28"/>
          <w:szCs w:val="28"/>
        </w:rPr>
      </w:pPr>
    </w:p>
    <w:p w14:paraId="7B8AD962" w14:textId="77777777" w:rsidR="0041496B" w:rsidRPr="00353E8B" w:rsidRDefault="0041496B" w:rsidP="00A461F1">
      <w:pPr>
        <w:pStyle w:val="ListParagraph"/>
        <w:numPr>
          <w:ilvl w:val="0"/>
          <w:numId w:val="14"/>
        </w:numPr>
        <w:spacing w:line="240" w:lineRule="auto"/>
        <w:rPr>
          <w:rFonts w:ascii="Times New Roman" w:hAnsi="Times New Roman" w:cs="Times New Roman"/>
          <w:sz w:val="28"/>
          <w:szCs w:val="28"/>
        </w:rPr>
      </w:pPr>
      <w:r w:rsidRPr="00353E8B">
        <w:rPr>
          <w:rFonts w:ascii="Times New Roman" w:hAnsi="Times New Roman" w:cs="Times New Roman"/>
          <w:sz w:val="28"/>
          <w:szCs w:val="28"/>
        </w:rPr>
        <w:t>Provide a Scalable Foundation for future enhancements, such as AI-based size recommendations or Blockchain-based diamond tracking.</w:t>
      </w:r>
    </w:p>
    <w:p w14:paraId="2D8F28D7" w14:textId="77777777" w:rsidR="009217A2" w:rsidRDefault="009217A2" w:rsidP="00A461F1">
      <w:pPr>
        <w:spacing w:line="240" w:lineRule="auto"/>
        <w:rPr>
          <w:sz w:val="28"/>
          <w:szCs w:val="28"/>
        </w:rPr>
      </w:pPr>
    </w:p>
    <w:p w14:paraId="359CC6A7" w14:textId="77777777" w:rsidR="00A461F1" w:rsidRPr="00A461F1" w:rsidRDefault="00A461F1" w:rsidP="00A461F1">
      <w:pPr>
        <w:rPr>
          <w:sz w:val="28"/>
          <w:szCs w:val="28"/>
        </w:rPr>
      </w:pPr>
    </w:p>
    <w:p w14:paraId="7F7C0D17" w14:textId="77777777" w:rsidR="00353E8B" w:rsidRDefault="00353E8B" w:rsidP="006C53D1">
      <w:pPr>
        <w:jc w:val="both"/>
        <w:rPr>
          <w:rFonts w:ascii="Times New Roman" w:hAnsi="Times New Roman" w:cs="Times New Roman"/>
          <w:b/>
          <w:bCs/>
          <w:sz w:val="36"/>
          <w:szCs w:val="36"/>
        </w:rPr>
      </w:pPr>
    </w:p>
    <w:p w14:paraId="7B5CE0C3" w14:textId="4AA03773" w:rsidR="009217A2" w:rsidRPr="00353E8B" w:rsidRDefault="006C53D1" w:rsidP="006C53D1">
      <w:pPr>
        <w:jc w:val="both"/>
        <w:rPr>
          <w:rFonts w:ascii="Times New Roman" w:hAnsi="Times New Roman" w:cs="Times New Roman"/>
          <w:b/>
          <w:bCs/>
          <w:sz w:val="36"/>
          <w:szCs w:val="36"/>
          <w:u w:val="single"/>
        </w:rPr>
      </w:pPr>
      <w:r w:rsidRPr="00353E8B">
        <w:rPr>
          <w:rFonts w:ascii="Times New Roman" w:hAnsi="Times New Roman" w:cs="Times New Roman"/>
          <w:b/>
          <w:bCs/>
          <w:sz w:val="36"/>
          <w:szCs w:val="36"/>
        </w:rPr>
        <w:lastRenderedPageBreak/>
        <w:t xml:space="preserve">3. </w:t>
      </w:r>
      <w:r w:rsidR="009217A2" w:rsidRPr="00353E8B">
        <w:rPr>
          <w:rFonts w:ascii="Times New Roman" w:hAnsi="Times New Roman" w:cs="Times New Roman"/>
          <w:b/>
          <w:bCs/>
          <w:sz w:val="36"/>
          <w:szCs w:val="36"/>
          <w:u w:val="single"/>
        </w:rPr>
        <w:t>FUTURE SCOPE &amp; BENEFITS</w:t>
      </w:r>
    </w:p>
    <w:p w14:paraId="70AB4C80" w14:textId="77777777" w:rsidR="009217A2" w:rsidRPr="00353E8B" w:rsidRDefault="009217A2" w:rsidP="009217A2">
      <w:pPr>
        <w:pStyle w:val="ListParagraph"/>
        <w:jc w:val="both"/>
        <w:rPr>
          <w:rFonts w:ascii="Times New Roman" w:hAnsi="Times New Roman" w:cs="Times New Roman"/>
          <w:b/>
          <w:bCs/>
          <w:sz w:val="28"/>
          <w:szCs w:val="28"/>
          <w:u w:val="single"/>
        </w:rPr>
      </w:pPr>
    </w:p>
    <w:p w14:paraId="2C96BBB6" w14:textId="7B4778C8" w:rsidR="009217A2" w:rsidRPr="00353E8B" w:rsidRDefault="009217A2" w:rsidP="009217A2">
      <w:pPr>
        <w:rPr>
          <w:rFonts w:ascii="Times New Roman" w:hAnsi="Times New Roman" w:cs="Times New Roman"/>
          <w:b/>
          <w:bCs/>
          <w:sz w:val="32"/>
          <w:szCs w:val="32"/>
        </w:rPr>
      </w:pPr>
      <w:r w:rsidRPr="00353E8B">
        <w:rPr>
          <w:rFonts w:ascii="Times New Roman" w:hAnsi="Times New Roman" w:cs="Times New Roman"/>
          <w:b/>
          <w:bCs/>
          <w:sz w:val="28"/>
          <w:szCs w:val="28"/>
        </w:rPr>
        <w:t xml:space="preserve">      1</w:t>
      </w:r>
      <w:r w:rsidRPr="00353E8B">
        <w:rPr>
          <w:rFonts w:ascii="Times New Roman" w:hAnsi="Times New Roman" w:cs="Times New Roman"/>
          <w:b/>
          <w:bCs/>
          <w:sz w:val="32"/>
          <w:szCs w:val="32"/>
        </w:rPr>
        <w:t>. FUTURE SCOPE</w:t>
      </w:r>
    </w:p>
    <w:p w14:paraId="2DAC0092" w14:textId="2049872E" w:rsidR="009217A2" w:rsidRPr="00353E8B" w:rsidRDefault="009217A2" w:rsidP="009217A2">
      <w:pPr>
        <w:pStyle w:val="ListParagraph"/>
        <w:rPr>
          <w:rFonts w:ascii="Times New Roman" w:hAnsi="Times New Roman" w:cs="Times New Roman"/>
          <w:sz w:val="28"/>
          <w:szCs w:val="28"/>
        </w:rPr>
      </w:pPr>
      <w:r w:rsidRPr="00353E8B">
        <w:rPr>
          <w:rFonts w:ascii="Times New Roman" w:hAnsi="Times New Roman" w:cs="Times New Roman"/>
          <w:sz w:val="28"/>
          <w:szCs w:val="28"/>
        </w:rPr>
        <w:t>The jewellery project has significant potential for technical and functional growth, ensuring it remains competitive in the evolving digital luxury market.</w:t>
      </w:r>
    </w:p>
    <w:p w14:paraId="04391152" w14:textId="77777777" w:rsidR="009217A2" w:rsidRPr="00353E8B" w:rsidRDefault="009217A2" w:rsidP="009217A2">
      <w:pPr>
        <w:pStyle w:val="ListParagraph"/>
        <w:rPr>
          <w:rFonts w:ascii="Times New Roman" w:hAnsi="Times New Roman" w:cs="Times New Roman"/>
          <w:sz w:val="28"/>
          <w:szCs w:val="28"/>
        </w:rPr>
      </w:pPr>
    </w:p>
    <w:p w14:paraId="3A9EB782" w14:textId="77777777"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Virtual Try-On &amp; Augmented Reality (AR)</w:t>
      </w:r>
    </w:p>
    <w:p w14:paraId="31F81548" w14:textId="77777777" w:rsidR="009217A2" w:rsidRPr="00353E8B" w:rsidRDefault="009217A2" w:rsidP="009217A2">
      <w:pPr>
        <w:pStyle w:val="ListParagraph"/>
        <w:rPr>
          <w:rFonts w:ascii="Times New Roman" w:hAnsi="Times New Roman" w:cs="Times New Roman"/>
          <w:b/>
          <w:bCs/>
          <w:sz w:val="28"/>
          <w:szCs w:val="28"/>
        </w:rPr>
      </w:pPr>
    </w:p>
    <w:p w14:paraId="75F2C13A" w14:textId="77777777" w:rsidR="009217A2" w:rsidRPr="00353E8B" w:rsidRDefault="009217A2" w:rsidP="009217A2">
      <w:pPr>
        <w:pStyle w:val="ListParagraph"/>
        <w:numPr>
          <w:ilvl w:val="0"/>
          <w:numId w:val="15"/>
        </w:numPr>
        <w:rPr>
          <w:rFonts w:ascii="Times New Roman" w:hAnsi="Times New Roman" w:cs="Times New Roman"/>
          <w:sz w:val="28"/>
          <w:szCs w:val="28"/>
        </w:rPr>
      </w:pPr>
      <w:r w:rsidRPr="00353E8B">
        <w:rPr>
          <w:rFonts w:ascii="Times New Roman" w:hAnsi="Times New Roman" w:cs="Times New Roman"/>
          <w:b/>
          <w:bCs/>
          <w:sz w:val="28"/>
          <w:szCs w:val="28"/>
        </w:rPr>
        <w:t>Feature:</w:t>
      </w:r>
      <w:r w:rsidRPr="00353E8B">
        <w:rPr>
          <w:rFonts w:ascii="Times New Roman" w:hAnsi="Times New Roman" w:cs="Times New Roman"/>
          <w:sz w:val="28"/>
          <w:szCs w:val="28"/>
        </w:rPr>
        <w:t xml:space="preserve"> Implement AR technology to allow customers to virtually "wear" rings, earrings, or necklaces using their smartphone camera.</w:t>
      </w:r>
    </w:p>
    <w:p w14:paraId="49426DD1" w14:textId="77777777" w:rsidR="009217A2" w:rsidRPr="00353E8B" w:rsidRDefault="009217A2" w:rsidP="009217A2">
      <w:pPr>
        <w:pStyle w:val="ListParagraph"/>
        <w:rPr>
          <w:rFonts w:ascii="Times New Roman" w:hAnsi="Times New Roman" w:cs="Times New Roman"/>
          <w:sz w:val="28"/>
          <w:szCs w:val="28"/>
        </w:rPr>
      </w:pPr>
    </w:p>
    <w:p w14:paraId="7CEBC773" w14:textId="63E1860C" w:rsidR="009217A2" w:rsidRPr="00353E8B" w:rsidRDefault="009217A2" w:rsidP="009217A2">
      <w:pPr>
        <w:pStyle w:val="ListParagraph"/>
        <w:numPr>
          <w:ilvl w:val="0"/>
          <w:numId w:val="15"/>
        </w:numPr>
        <w:rPr>
          <w:rFonts w:ascii="Times New Roman" w:hAnsi="Times New Roman" w:cs="Times New Roman"/>
          <w:sz w:val="28"/>
          <w:szCs w:val="28"/>
        </w:rPr>
      </w:pPr>
      <w:r w:rsidRPr="00353E8B">
        <w:rPr>
          <w:rFonts w:ascii="Times New Roman" w:hAnsi="Times New Roman" w:cs="Times New Roman"/>
          <w:b/>
          <w:bCs/>
          <w:sz w:val="28"/>
          <w:szCs w:val="28"/>
        </w:rPr>
        <w:t>Impact:</w:t>
      </w:r>
      <w:r w:rsidRPr="00353E8B">
        <w:rPr>
          <w:rFonts w:ascii="Times New Roman" w:hAnsi="Times New Roman" w:cs="Times New Roman"/>
          <w:sz w:val="28"/>
          <w:szCs w:val="28"/>
        </w:rPr>
        <w:t xml:space="preserve"> Reduces the "uncertainty gap" in online jewellery shopping and significantly lowers product return rates.</w:t>
      </w:r>
    </w:p>
    <w:p w14:paraId="7394C246" w14:textId="77777777" w:rsidR="009217A2" w:rsidRPr="00353E8B" w:rsidRDefault="009217A2" w:rsidP="009217A2">
      <w:pPr>
        <w:pStyle w:val="ListParagraph"/>
        <w:rPr>
          <w:rFonts w:ascii="Times New Roman" w:hAnsi="Times New Roman" w:cs="Times New Roman"/>
          <w:sz w:val="28"/>
          <w:szCs w:val="28"/>
        </w:rPr>
      </w:pPr>
    </w:p>
    <w:p w14:paraId="6A3E5020" w14:textId="77777777" w:rsidR="009217A2" w:rsidRPr="00353E8B" w:rsidRDefault="009217A2" w:rsidP="009217A2">
      <w:pPr>
        <w:pStyle w:val="ListParagraph"/>
        <w:rPr>
          <w:rFonts w:ascii="Times New Roman" w:hAnsi="Times New Roman" w:cs="Times New Roman"/>
          <w:sz w:val="28"/>
          <w:szCs w:val="28"/>
        </w:rPr>
      </w:pPr>
    </w:p>
    <w:p w14:paraId="7C4F90DE" w14:textId="77777777"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Dynamic Pricing &amp; Live Metal Rates</w:t>
      </w:r>
    </w:p>
    <w:p w14:paraId="145F063E" w14:textId="77777777" w:rsidR="009217A2" w:rsidRPr="00353E8B" w:rsidRDefault="009217A2" w:rsidP="009217A2">
      <w:pPr>
        <w:pStyle w:val="ListParagraph"/>
        <w:rPr>
          <w:rFonts w:ascii="Times New Roman" w:hAnsi="Times New Roman" w:cs="Times New Roman"/>
          <w:b/>
          <w:bCs/>
          <w:sz w:val="28"/>
          <w:szCs w:val="28"/>
        </w:rPr>
      </w:pPr>
    </w:p>
    <w:p w14:paraId="13758BDD" w14:textId="77777777" w:rsidR="009217A2" w:rsidRPr="00353E8B" w:rsidRDefault="009217A2" w:rsidP="009217A2">
      <w:pPr>
        <w:pStyle w:val="ListParagraph"/>
        <w:numPr>
          <w:ilvl w:val="0"/>
          <w:numId w:val="16"/>
        </w:numPr>
        <w:rPr>
          <w:rFonts w:ascii="Times New Roman" w:hAnsi="Times New Roman" w:cs="Times New Roman"/>
          <w:sz w:val="28"/>
          <w:szCs w:val="28"/>
        </w:rPr>
      </w:pPr>
      <w:r w:rsidRPr="00353E8B">
        <w:rPr>
          <w:rFonts w:ascii="Times New Roman" w:hAnsi="Times New Roman" w:cs="Times New Roman"/>
          <w:b/>
          <w:bCs/>
          <w:sz w:val="28"/>
          <w:szCs w:val="28"/>
        </w:rPr>
        <w:t>Feature:</w:t>
      </w:r>
      <w:r w:rsidRPr="00353E8B">
        <w:rPr>
          <w:rFonts w:ascii="Times New Roman" w:hAnsi="Times New Roman" w:cs="Times New Roman"/>
          <w:sz w:val="28"/>
          <w:szCs w:val="28"/>
        </w:rPr>
        <w:t xml:space="preserve"> Integrate APIs that fetch real-time market prices for Gold, Silver, and Platinum.</w:t>
      </w:r>
    </w:p>
    <w:p w14:paraId="5699A43B" w14:textId="77777777" w:rsidR="009217A2" w:rsidRPr="00353E8B" w:rsidRDefault="009217A2" w:rsidP="009217A2">
      <w:pPr>
        <w:pStyle w:val="ListParagraph"/>
        <w:rPr>
          <w:rFonts w:ascii="Times New Roman" w:hAnsi="Times New Roman" w:cs="Times New Roman"/>
          <w:sz w:val="28"/>
          <w:szCs w:val="28"/>
        </w:rPr>
      </w:pPr>
    </w:p>
    <w:p w14:paraId="1F835077" w14:textId="01F6DB1C" w:rsidR="009217A2" w:rsidRPr="00353E8B" w:rsidRDefault="009217A2" w:rsidP="009217A2">
      <w:pPr>
        <w:pStyle w:val="ListParagraph"/>
        <w:numPr>
          <w:ilvl w:val="0"/>
          <w:numId w:val="16"/>
        </w:numPr>
        <w:rPr>
          <w:rFonts w:ascii="Times New Roman" w:hAnsi="Times New Roman" w:cs="Times New Roman"/>
          <w:sz w:val="28"/>
          <w:szCs w:val="28"/>
        </w:rPr>
      </w:pPr>
      <w:r w:rsidRPr="00353E8B">
        <w:rPr>
          <w:rFonts w:ascii="Times New Roman" w:hAnsi="Times New Roman" w:cs="Times New Roman"/>
          <w:b/>
          <w:bCs/>
          <w:sz w:val="28"/>
          <w:szCs w:val="28"/>
        </w:rPr>
        <w:t>Impact:</w:t>
      </w:r>
      <w:r w:rsidRPr="00353E8B">
        <w:rPr>
          <w:rFonts w:ascii="Times New Roman" w:hAnsi="Times New Roman" w:cs="Times New Roman"/>
          <w:sz w:val="28"/>
          <w:szCs w:val="28"/>
        </w:rPr>
        <w:t xml:space="preserve"> Automatically adjusts product pricing based on daily market fluctuations and the specific weight of the jewellery piece.</w:t>
      </w:r>
    </w:p>
    <w:p w14:paraId="72B8A4A2" w14:textId="77777777" w:rsidR="009217A2" w:rsidRPr="00353E8B" w:rsidRDefault="009217A2" w:rsidP="009217A2">
      <w:pPr>
        <w:pStyle w:val="ListParagraph"/>
        <w:rPr>
          <w:rFonts w:ascii="Times New Roman" w:hAnsi="Times New Roman" w:cs="Times New Roman"/>
          <w:sz w:val="28"/>
          <w:szCs w:val="28"/>
        </w:rPr>
      </w:pPr>
    </w:p>
    <w:p w14:paraId="73CBF666" w14:textId="77777777" w:rsidR="009217A2" w:rsidRPr="00353E8B" w:rsidRDefault="009217A2" w:rsidP="009217A2">
      <w:pPr>
        <w:pStyle w:val="ListParagraph"/>
        <w:rPr>
          <w:rFonts w:ascii="Times New Roman" w:hAnsi="Times New Roman" w:cs="Times New Roman"/>
          <w:sz w:val="28"/>
          <w:szCs w:val="28"/>
        </w:rPr>
      </w:pPr>
    </w:p>
    <w:p w14:paraId="0BB29B08" w14:textId="77777777"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3D Product Configurator</w:t>
      </w:r>
    </w:p>
    <w:p w14:paraId="35DC1E27" w14:textId="77777777" w:rsidR="009217A2" w:rsidRPr="00353E8B" w:rsidRDefault="009217A2" w:rsidP="009217A2">
      <w:pPr>
        <w:pStyle w:val="ListParagraph"/>
        <w:rPr>
          <w:rFonts w:ascii="Times New Roman" w:hAnsi="Times New Roman" w:cs="Times New Roman"/>
          <w:b/>
          <w:bCs/>
          <w:sz w:val="28"/>
          <w:szCs w:val="28"/>
        </w:rPr>
      </w:pPr>
    </w:p>
    <w:p w14:paraId="5DF2456A" w14:textId="1146D3AA" w:rsidR="009217A2" w:rsidRPr="00353E8B" w:rsidRDefault="009217A2" w:rsidP="009217A2">
      <w:pPr>
        <w:pStyle w:val="ListParagraph"/>
        <w:numPr>
          <w:ilvl w:val="0"/>
          <w:numId w:val="17"/>
        </w:numPr>
        <w:rPr>
          <w:rFonts w:ascii="Times New Roman" w:hAnsi="Times New Roman" w:cs="Times New Roman"/>
          <w:sz w:val="28"/>
          <w:szCs w:val="28"/>
        </w:rPr>
      </w:pPr>
      <w:r w:rsidRPr="00353E8B">
        <w:rPr>
          <w:rFonts w:ascii="Times New Roman" w:hAnsi="Times New Roman" w:cs="Times New Roman"/>
          <w:b/>
          <w:bCs/>
          <w:sz w:val="28"/>
          <w:szCs w:val="28"/>
        </w:rPr>
        <w:t>Feature:</w:t>
      </w:r>
      <w:r w:rsidRPr="00353E8B">
        <w:rPr>
          <w:rFonts w:ascii="Times New Roman" w:hAnsi="Times New Roman" w:cs="Times New Roman"/>
          <w:sz w:val="28"/>
          <w:szCs w:val="28"/>
        </w:rPr>
        <w:t xml:space="preserve"> Develop an interactive 3D tool where users can customize their jewe</w:t>
      </w:r>
      <w:r w:rsidR="00A461F1" w:rsidRPr="00353E8B">
        <w:rPr>
          <w:rFonts w:ascii="Times New Roman" w:hAnsi="Times New Roman" w:cs="Times New Roman"/>
          <w:sz w:val="28"/>
          <w:szCs w:val="28"/>
        </w:rPr>
        <w:t>l</w:t>
      </w:r>
      <w:r w:rsidRPr="00353E8B">
        <w:rPr>
          <w:rFonts w:ascii="Times New Roman" w:hAnsi="Times New Roman" w:cs="Times New Roman"/>
          <w:sz w:val="28"/>
          <w:szCs w:val="28"/>
        </w:rPr>
        <w:t>l</w:t>
      </w:r>
      <w:r w:rsidR="00A461F1" w:rsidRPr="00353E8B">
        <w:rPr>
          <w:rFonts w:ascii="Times New Roman" w:hAnsi="Times New Roman" w:cs="Times New Roman"/>
          <w:sz w:val="28"/>
          <w:szCs w:val="28"/>
        </w:rPr>
        <w:t>er</w:t>
      </w:r>
      <w:r w:rsidRPr="00353E8B">
        <w:rPr>
          <w:rFonts w:ascii="Times New Roman" w:hAnsi="Times New Roman" w:cs="Times New Roman"/>
          <w:sz w:val="28"/>
          <w:szCs w:val="28"/>
        </w:rPr>
        <w:t>y (e.g., changing the diamond cut, choosing between 14k/18k gold, or adding custom engravings).</w:t>
      </w:r>
    </w:p>
    <w:p w14:paraId="6B3865A1" w14:textId="77777777" w:rsidR="00A461F1" w:rsidRPr="00353E8B" w:rsidRDefault="00A461F1" w:rsidP="00A461F1">
      <w:pPr>
        <w:pStyle w:val="ListParagraph"/>
        <w:ind w:left="1440"/>
        <w:rPr>
          <w:rFonts w:ascii="Times New Roman" w:hAnsi="Times New Roman" w:cs="Times New Roman"/>
          <w:sz w:val="28"/>
          <w:szCs w:val="28"/>
        </w:rPr>
      </w:pPr>
    </w:p>
    <w:p w14:paraId="325DE699" w14:textId="77777777" w:rsidR="009217A2" w:rsidRDefault="009217A2" w:rsidP="009217A2">
      <w:pPr>
        <w:pStyle w:val="ListParagraph"/>
        <w:numPr>
          <w:ilvl w:val="0"/>
          <w:numId w:val="17"/>
        </w:numPr>
        <w:rPr>
          <w:sz w:val="28"/>
          <w:szCs w:val="28"/>
        </w:rPr>
      </w:pPr>
      <w:r w:rsidRPr="00353E8B">
        <w:rPr>
          <w:rFonts w:ascii="Times New Roman" w:hAnsi="Times New Roman" w:cs="Times New Roman"/>
          <w:b/>
          <w:bCs/>
          <w:sz w:val="28"/>
          <w:szCs w:val="28"/>
        </w:rPr>
        <w:t>Impact:</w:t>
      </w:r>
      <w:r w:rsidRPr="00353E8B">
        <w:rPr>
          <w:rFonts w:ascii="Times New Roman" w:hAnsi="Times New Roman" w:cs="Times New Roman"/>
          <w:sz w:val="28"/>
          <w:szCs w:val="28"/>
        </w:rPr>
        <w:t xml:space="preserve"> Provides a bespoke shopping experience, catering to the high demand for personalized luxury items.</w:t>
      </w:r>
    </w:p>
    <w:p w14:paraId="4F2981B8" w14:textId="77777777" w:rsidR="00A461F1" w:rsidRPr="00A461F1" w:rsidRDefault="00A461F1" w:rsidP="00A461F1">
      <w:pPr>
        <w:pStyle w:val="ListParagraph"/>
        <w:rPr>
          <w:sz w:val="28"/>
          <w:szCs w:val="28"/>
        </w:rPr>
      </w:pPr>
    </w:p>
    <w:p w14:paraId="6C31D79D" w14:textId="77777777" w:rsidR="00A461F1" w:rsidRPr="009217A2" w:rsidRDefault="00A461F1" w:rsidP="00A461F1">
      <w:pPr>
        <w:pStyle w:val="ListParagraph"/>
        <w:rPr>
          <w:sz w:val="28"/>
          <w:szCs w:val="28"/>
        </w:rPr>
      </w:pPr>
    </w:p>
    <w:p w14:paraId="4162FA7B" w14:textId="77777777" w:rsidR="00A461F1" w:rsidRDefault="00A461F1" w:rsidP="009217A2">
      <w:pPr>
        <w:pStyle w:val="ListParagraph"/>
        <w:rPr>
          <w:b/>
          <w:bCs/>
          <w:sz w:val="28"/>
          <w:szCs w:val="28"/>
        </w:rPr>
      </w:pPr>
    </w:p>
    <w:p w14:paraId="4376CE24" w14:textId="77777777" w:rsidR="00353E8B" w:rsidRDefault="00353E8B" w:rsidP="009217A2">
      <w:pPr>
        <w:pStyle w:val="ListParagraph"/>
        <w:rPr>
          <w:b/>
          <w:bCs/>
          <w:sz w:val="28"/>
          <w:szCs w:val="28"/>
        </w:rPr>
      </w:pPr>
    </w:p>
    <w:p w14:paraId="08CC513E" w14:textId="77777777" w:rsidR="00353E8B" w:rsidRDefault="00353E8B" w:rsidP="009217A2">
      <w:pPr>
        <w:pStyle w:val="ListParagraph"/>
        <w:rPr>
          <w:b/>
          <w:bCs/>
          <w:sz w:val="28"/>
          <w:szCs w:val="28"/>
        </w:rPr>
      </w:pPr>
    </w:p>
    <w:p w14:paraId="5764556C" w14:textId="3FCF2507"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lastRenderedPageBreak/>
        <w:t>Blockchain for Authenticity</w:t>
      </w:r>
    </w:p>
    <w:p w14:paraId="47CC4FF2" w14:textId="77777777" w:rsidR="00A461F1" w:rsidRPr="00353E8B" w:rsidRDefault="00A461F1" w:rsidP="009217A2">
      <w:pPr>
        <w:pStyle w:val="ListParagraph"/>
        <w:rPr>
          <w:rFonts w:ascii="Times New Roman" w:hAnsi="Times New Roman" w:cs="Times New Roman"/>
          <w:b/>
          <w:bCs/>
          <w:sz w:val="28"/>
          <w:szCs w:val="28"/>
        </w:rPr>
      </w:pPr>
    </w:p>
    <w:p w14:paraId="3F2DE1E8" w14:textId="77777777" w:rsidR="009217A2" w:rsidRPr="00353E8B" w:rsidRDefault="009217A2" w:rsidP="009217A2">
      <w:pPr>
        <w:pStyle w:val="ListParagraph"/>
        <w:numPr>
          <w:ilvl w:val="0"/>
          <w:numId w:val="18"/>
        </w:numPr>
        <w:rPr>
          <w:rFonts w:ascii="Times New Roman" w:hAnsi="Times New Roman" w:cs="Times New Roman"/>
          <w:sz w:val="28"/>
          <w:szCs w:val="28"/>
        </w:rPr>
      </w:pPr>
      <w:r w:rsidRPr="00353E8B">
        <w:rPr>
          <w:rFonts w:ascii="Times New Roman" w:hAnsi="Times New Roman" w:cs="Times New Roman"/>
          <w:b/>
          <w:bCs/>
          <w:sz w:val="28"/>
          <w:szCs w:val="28"/>
        </w:rPr>
        <w:t>Feature:</w:t>
      </w:r>
      <w:r w:rsidRPr="00353E8B">
        <w:rPr>
          <w:rFonts w:ascii="Times New Roman" w:hAnsi="Times New Roman" w:cs="Times New Roman"/>
          <w:sz w:val="28"/>
          <w:szCs w:val="28"/>
        </w:rPr>
        <w:t xml:space="preserve"> Use blockchain technology to provide digital "Certificates of Authenticity" or NFTs for high-value gemstones and hallmarked gold.</w:t>
      </w:r>
    </w:p>
    <w:p w14:paraId="4B6BBB41" w14:textId="77777777" w:rsidR="00A461F1" w:rsidRPr="00353E8B" w:rsidRDefault="00A461F1" w:rsidP="00A461F1">
      <w:pPr>
        <w:pStyle w:val="ListParagraph"/>
        <w:rPr>
          <w:rFonts w:ascii="Times New Roman" w:hAnsi="Times New Roman" w:cs="Times New Roman"/>
          <w:sz w:val="28"/>
          <w:szCs w:val="28"/>
        </w:rPr>
      </w:pPr>
    </w:p>
    <w:p w14:paraId="5E405AAB" w14:textId="77777777" w:rsidR="009217A2" w:rsidRPr="00353E8B" w:rsidRDefault="009217A2" w:rsidP="009217A2">
      <w:pPr>
        <w:pStyle w:val="ListParagraph"/>
        <w:numPr>
          <w:ilvl w:val="0"/>
          <w:numId w:val="18"/>
        </w:numPr>
        <w:rPr>
          <w:rFonts w:ascii="Times New Roman" w:hAnsi="Times New Roman" w:cs="Times New Roman"/>
          <w:sz w:val="28"/>
          <w:szCs w:val="28"/>
        </w:rPr>
      </w:pPr>
      <w:r w:rsidRPr="00353E8B">
        <w:rPr>
          <w:rFonts w:ascii="Times New Roman" w:hAnsi="Times New Roman" w:cs="Times New Roman"/>
          <w:b/>
          <w:bCs/>
          <w:sz w:val="28"/>
          <w:szCs w:val="28"/>
        </w:rPr>
        <w:t>Impact:</w:t>
      </w:r>
      <w:r w:rsidRPr="00353E8B">
        <w:rPr>
          <w:rFonts w:ascii="Times New Roman" w:hAnsi="Times New Roman" w:cs="Times New Roman"/>
          <w:sz w:val="28"/>
          <w:szCs w:val="28"/>
        </w:rPr>
        <w:t xml:space="preserve"> Enhances customer trust by providing a tamper-proof record of the jewelry's origin, purity, and ownership.</w:t>
      </w:r>
    </w:p>
    <w:p w14:paraId="128CFFE0" w14:textId="77777777" w:rsidR="00A461F1" w:rsidRPr="00353E8B" w:rsidRDefault="00A461F1" w:rsidP="009217A2">
      <w:pPr>
        <w:pStyle w:val="ListParagraph"/>
        <w:rPr>
          <w:rFonts w:ascii="Times New Roman" w:hAnsi="Times New Roman" w:cs="Times New Roman"/>
          <w:b/>
          <w:bCs/>
          <w:sz w:val="28"/>
          <w:szCs w:val="28"/>
        </w:rPr>
      </w:pPr>
    </w:p>
    <w:p w14:paraId="65E346B5" w14:textId="7EFB8793"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Advanced Visual Storytelling</w:t>
      </w:r>
    </w:p>
    <w:p w14:paraId="45390EC7" w14:textId="77777777" w:rsidR="00A461F1" w:rsidRPr="00353E8B" w:rsidRDefault="00A461F1" w:rsidP="009217A2">
      <w:pPr>
        <w:pStyle w:val="ListParagraph"/>
        <w:rPr>
          <w:rFonts w:ascii="Times New Roman" w:hAnsi="Times New Roman" w:cs="Times New Roman"/>
          <w:b/>
          <w:bCs/>
          <w:sz w:val="28"/>
          <w:szCs w:val="28"/>
        </w:rPr>
      </w:pPr>
    </w:p>
    <w:p w14:paraId="5B1C7FDE" w14:textId="77777777" w:rsidR="009217A2" w:rsidRPr="00353E8B" w:rsidRDefault="009217A2" w:rsidP="009217A2">
      <w:pPr>
        <w:pStyle w:val="ListParagraph"/>
        <w:numPr>
          <w:ilvl w:val="0"/>
          <w:numId w:val="19"/>
        </w:numPr>
        <w:rPr>
          <w:rFonts w:ascii="Times New Roman" w:hAnsi="Times New Roman" w:cs="Times New Roman"/>
          <w:sz w:val="28"/>
          <w:szCs w:val="28"/>
        </w:rPr>
      </w:pPr>
      <w:r w:rsidRPr="00353E8B">
        <w:rPr>
          <w:rFonts w:ascii="Times New Roman" w:hAnsi="Times New Roman" w:cs="Times New Roman"/>
          <w:b/>
          <w:bCs/>
          <w:sz w:val="28"/>
          <w:szCs w:val="28"/>
        </w:rPr>
        <w:t>Feature:</w:t>
      </w:r>
      <w:r w:rsidRPr="00353E8B">
        <w:rPr>
          <w:rFonts w:ascii="Times New Roman" w:hAnsi="Times New Roman" w:cs="Times New Roman"/>
          <w:sz w:val="28"/>
          <w:szCs w:val="28"/>
        </w:rPr>
        <w:t xml:space="preserve"> Incorporate </w:t>
      </w:r>
      <w:r w:rsidRPr="00353E8B">
        <w:rPr>
          <w:rFonts w:ascii="Times New Roman" w:hAnsi="Times New Roman" w:cs="Times New Roman"/>
          <w:b/>
          <w:bCs/>
          <w:sz w:val="28"/>
          <w:szCs w:val="28"/>
        </w:rPr>
        <w:t>GSAP</w:t>
      </w:r>
      <w:r w:rsidRPr="00353E8B">
        <w:rPr>
          <w:rFonts w:ascii="Times New Roman" w:hAnsi="Times New Roman" w:cs="Times New Roman"/>
          <w:sz w:val="28"/>
          <w:szCs w:val="28"/>
        </w:rPr>
        <w:t xml:space="preserve"> for smooth scroll-triggered animations that showcase the "making-of" process (from sketch to final polish).</w:t>
      </w:r>
    </w:p>
    <w:p w14:paraId="3B16DA32" w14:textId="77777777" w:rsidR="00A461F1" w:rsidRPr="00353E8B" w:rsidRDefault="00A461F1" w:rsidP="00A461F1">
      <w:pPr>
        <w:pStyle w:val="ListParagraph"/>
        <w:rPr>
          <w:rFonts w:ascii="Times New Roman" w:hAnsi="Times New Roman" w:cs="Times New Roman"/>
          <w:sz w:val="28"/>
          <w:szCs w:val="28"/>
        </w:rPr>
      </w:pPr>
    </w:p>
    <w:p w14:paraId="6F6259FD" w14:textId="77777777" w:rsidR="009217A2" w:rsidRPr="00353E8B" w:rsidRDefault="009217A2" w:rsidP="009217A2">
      <w:pPr>
        <w:pStyle w:val="ListParagraph"/>
        <w:numPr>
          <w:ilvl w:val="0"/>
          <w:numId w:val="19"/>
        </w:numPr>
        <w:rPr>
          <w:rFonts w:ascii="Times New Roman" w:hAnsi="Times New Roman" w:cs="Times New Roman"/>
          <w:sz w:val="28"/>
          <w:szCs w:val="28"/>
        </w:rPr>
      </w:pPr>
      <w:r w:rsidRPr="00353E8B">
        <w:rPr>
          <w:rFonts w:ascii="Times New Roman" w:hAnsi="Times New Roman" w:cs="Times New Roman"/>
          <w:b/>
          <w:bCs/>
          <w:sz w:val="28"/>
          <w:szCs w:val="28"/>
        </w:rPr>
        <w:t>Impact:</w:t>
      </w:r>
      <w:r w:rsidRPr="00353E8B">
        <w:rPr>
          <w:rFonts w:ascii="Times New Roman" w:hAnsi="Times New Roman" w:cs="Times New Roman"/>
          <w:sz w:val="28"/>
          <w:szCs w:val="28"/>
        </w:rPr>
        <w:t xml:space="preserve"> Elevates the brand’s luxury feel through high-end cinematic transitions and 360-degree interactive product views.</w:t>
      </w:r>
    </w:p>
    <w:p w14:paraId="2B231FCB" w14:textId="76BD8342" w:rsidR="009217A2" w:rsidRPr="00353E8B" w:rsidRDefault="009217A2" w:rsidP="009217A2">
      <w:pPr>
        <w:pStyle w:val="ListParagraph"/>
        <w:rPr>
          <w:rFonts w:ascii="Times New Roman" w:hAnsi="Times New Roman" w:cs="Times New Roman"/>
          <w:sz w:val="32"/>
          <w:szCs w:val="32"/>
        </w:rPr>
      </w:pPr>
    </w:p>
    <w:p w14:paraId="7D878356" w14:textId="77777777" w:rsidR="009217A2" w:rsidRPr="00353E8B" w:rsidRDefault="009217A2" w:rsidP="009217A2">
      <w:pPr>
        <w:pStyle w:val="ListParagraph"/>
        <w:rPr>
          <w:rFonts w:ascii="Times New Roman" w:hAnsi="Times New Roman" w:cs="Times New Roman"/>
          <w:b/>
          <w:bCs/>
          <w:sz w:val="32"/>
          <w:szCs w:val="32"/>
          <w:u w:val="single"/>
        </w:rPr>
      </w:pPr>
      <w:r w:rsidRPr="00353E8B">
        <w:rPr>
          <w:rFonts w:ascii="Times New Roman" w:hAnsi="Times New Roman" w:cs="Times New Roman"/>
          <w:b/>
          <w:bCs/>
          <w:sz w:val="32"/>
          <w:szCs w:val="32"/>
          <w:u w:val="single"/>
        </w:rPr>
        <w:t>2. BENEFITS</w:t>
      </w:r>
    </w:p>
    <w:p w14:paraId="105F9D67" w14:textId="77777777" w:rsidR="00A461F1" w:rsidRPr="00353E8B" w:rsidRDefault="00A461F1" w:rsidP="009217A2">
      <w:pPr>
        <w:pStyle w:val="ListParagraph"/>
        <w:rPr>
          <w:rFonts w:ascii="Times New Roman" w:hAnsi="Times New Roman" w:cs="Times New Roman"/>
          <w:sz w:val="28"/>
          <w:szCs w:val="28"/>
        </w:rPr>
      </w:pPr>
    </w:p>
    <w:p w14:paraId="52C67D37" w14:textId="5B100368" w:rsidR="009217A2" w:rsidRPr="00353E8B" w:rsidRDefault="009217A2" w:rsidP="009217A2">
      <w:pPr>
        <w:pStyle w:val="ListParagraph"/>
        <w:rPr>
          <w:rFonts w:ascii="Times New Roman" w:hAnsi="Times New Roman" w:cs="Times New Roman"/>
          <w:sz w:val="28"/>
          <w:szCs w:val="28"/>
        </w:rPr>
      </w:pPr>
      <w:r w:rsidRPr="00353E8B">
        <w:rPr>
          <w:rFonts w:ascii="Times New Roman" w:hAnsi="Times New Roman" w:cs="Times New Roman"/>
          <w:sz w:val="28"/>
          <w:szCs w:val="28"/>
        </w:rPr>
        <w:t>Beyond a simple website, this project serves as a strategic asset for business scaling and professional credibility.</w:t>
      </w:r>
    </w:p>
    <w:p w14:paraId="36866A80" w14:textId="77777777" w:rsidR="00A461F1" w:rsidRPr="00353E8B" w:rsidRDefault="00A461F1" w:rsidP="009217A2">
      <w:pPr>
        <w:pStyle w:val="ListParagraph"/>
        <w:rPr>
          <w:rFonts w:ascii="Times New Roman" w:hAnsi="Times New Roman" w:cs="Times New Roman"/>
          <w:sz w:val="28"/>
          <w:szCs w:val="28"/>
        </w:rPr>
      </w:pPr>
    </w:p>
    <w:p w14:paraId="23BE944E" w14:textId="77777777"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Enhanced Brand Trust &amp; Prestige</w:t>
      </w:r>
    </w:p>
    <w:p w14:paraId="57ACA94E" w14:textId="77777777" w:rsidR="00A461F1" w:rsidRPr="00353E8B" w:rsidRDefault="00A461F1" w:rsidP="009217A2">
      <w:pPr>
        <w:pStyle w:val="ListParagraph"/>
        <w:rPr>
          <w:rFonts w:ascii="Times New Roman" w:hAnsi="Times New Roman" w:cs="Times New Roman"/>
          <w:b/>
          <w:bCs/>
          <w:sz w:val="28"/>
          <w:szCs w:val="28"/>
        </w:rPr>
      </w:pPr>
    </w:p>
    <w:p w14:paraId="614C2856" w14:textId="77777777" w:rsidR="009217A2" w:rsidRPr="00353E8B" w:rsidRDefault="009217A2" w:rsidP="009217A2">
      <w:pPr>
        <w:pStyle w:val="ListParagraph"/>
        <w:numPr>
          <w:ilvl w:val="0"/>
          <w:numId w:val="20"/>
        </w:numPr>
        <w:rPr>
          <w:rFonts w:ascii="Times New Roman" w:hAnsi="Times New Roman" w:cs="Times New Roman"/>
          <w:sz w:val="28"/>
          <w:szCs w:val="28"/>
        </w:rPr>
      </w:pPr>
      <w:r w:rsidRPr="00353E8B">
        <w:rPr>
          <w:rFonts w:ascii="Times New Roman" w:hAnsi="Times New Roman" w:cs="Times New Roman"/>
          <w:b/>
          <w:bCs/>
          <w:sz w:val="28"/>
          <w:szCs w:val="28"/>
        </w:rPr>
        <w:t>Detail:</w:t>
      </w:r>
      <w:r w:rsidRPr="00353E8B">
        <w:rPr>
          <w:rFonts w:ascii="Times New Roman" w:hAnsi="Times New Roman" w:cs="Times New Roman"/>
          <w:sz w:val="28"/>
          <w:szCs w:val="28"/>
        </w:rPr>
        <w:t xml:space="preserve"> A high-quality digital jewelry platform acts as a virtual flagship store. It establishes a "luxury-first" impression that is vital for selling high-ticket items.</w:t>
      </w:r>
    </w:p>
    <w:p w14:paraId="41B44754" w14:textId="77777777" w:rsidR="009217A2" w:rsidRPr="00353E8B" w:rsidRDefault="009217A2" w:rsidP="009217A2">
      <w:pPr>
        <w:pStyle w:val="ListParagraph"/>
        <w:numPr>
          <w:ilvl w:val="0"/>
          <w:numId w:val="20"/>
        </w:numPr>
        <w:rPr>
          <w:rFonts w:ascii="Times New Roman" w:hAnsi="Times New Roman" w:cs="Times New Roman"/>
          <w:sz w:val="28"/>
          <w:szCs w:val="28"/>
        </w:rPr>
      </w:pPr>
      <w:r w:rsidRPr="00353E8B">
        <w:rPr>
          <w:rFonts w:ascii="Times New Roman" w:hAnsi="Times New Roman" w:cs="Times New Roman"/>
          <w:b/>
          <w:bCs/>
          <w:sz w:val="28"/>
          <w:szCs w:val="28"/>
        </w:rPr>
        <w:t>Benefit:</w:t>
      </w:r>
      <w:r w:rsidRPr="00353E8B">
        <w:rPr>
          <w:rFonts w:ascii="Times New Roman" w:hAnsi="Times New Roman" w:cs="Times New Roman"/>
          <w:sz w:val="28"/>
          <w:szCs w:val="28"/>
        </w:rPr>
        <w:t xml:space="preserve"> Builds immediate credibility with affluent clients who expect a seamless, secure, and aesthetic browsing experience.</w:t>
      </w:r>
    </w:p>
    <w:p w14:paraId="3C21446C" w14:textId="77777777" w:rsidR="009217A2" w:rsidRPr="00353E8B" w:rsidRDefault="009217A2" w:rsidP="009217A2">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Global Reach &amp; 24/7 Showroom</w:t>
      </w:r>
    </w:p>
    <w:p w14:paraId="634AB415" w14:textId="77777777" w:rsidR="009217A2" w:rsidRPr="00353E8B" w:rsidRDefault="009217A2" w:rsidP="009217A2">
      <w:pPr>
        <w:pStyle w:val="ListParagraph"/>
        <w:numPr>
          <w:ilvl w:val="0"/>
          <w:numId w:val="21"/>
        </w:numPr>
        <w:rPr>
          <w:rFonts w:ascii="Times New Roman" w:hAnsi="Times New Roman" w:cs="Times New Roman"/>
          <w:sz w:val="28"/>
          <w:szCs w:val="28"/>
        </w:rPr>
      </w:pPr>
      <w:r w:rsidRPr="00353E8B">
        <w:rPr>
          <w:rFonts w:ascii="Times New Roman" w:hAnsi="Times New Roman" w:cs="Times New Roman"/>
          <w:b/>
          <w:bCs/>
          <w:sz w:val="28"/>
          <w:szCs w:val="28"/>
        </w:rPr>
        <w:t>Detail:</w:t>
      </w:r>
      <w:r w:rsidRPr="00353E8B">
        <w:rPr>
          <w:rFonts w:ascii="Times New Roman" w:hAnsi="Times New Roman" w:cs="Times New Roman"/>
          <w:sz w:val="28"/>
          <w:szCs w:val="28"/>
        </w:rPr>
        <w:t xml:space="preserve"> Unlike a physical jewelry boutique, the website is accessible worldwide at any time.</w:t>
      </w:r>
    </w:p>
    <w:p w14:paraId="43EB6318" w14:textId="77777777" w:rsidR="009217A2" w:rsidRPr="00353E8B" w:rsidRDefault="009217A2" w:rsidP="009217A2">
      <w:pPr>
        <w:pStyle w:val="ListParagraph"/>
        <w:numPr>
          <w:ilvl w:val="0"/>
          <w:numId w:val="21"/>
        </w:numPr>
        <w:rPr>
          <w:rFonts w:ascii="Times New Roman" w:hAnsi="Times New Roman" w:cs="Times New Roman"/>
          <w:sz w:val="28"/>
          <w:szCs w:val="28"/>
        </w:rPr>
      </w:pPr>
      <w:r w:rsidRPr="00353E8B">
        <w:rPr>
          <w:rFonts w:ascii="Times New Roman" w:hAnsi="Times New Roman" w:cs="Times New Roman"/>
          <w:b/>
          <w:bCs/>
          <w:sz w:val="28"/>
          <w:szCs w:val="28"/>
        </w:rPr>
        <w:t>Benefit:</w:t>
      </w:r>
      <w:r w:rsidRPr="00353E8B">
        <w:rPr>
          <w:rFonts w:ascii="Times New Roman" w:hAnsi="Times New Roman" w:cs="Times New Roman"/>
          <w:sz w:val="28"/>
          <w:szCs w:val="28"/>
        </w:rPr>
        <w:t xml:space="preserve"> Breaks geographical barriers, allowing a local artisan or brand to capture international markets without the overhead of physical branches.</w:t>
      </w:r>
    </w:p>
    <w:p w14:paraId="7DAFC470" w14:textId="77777777" w:rsidR="00A461F1" w:rsidRPr="009217A2" w:rsidRDefault="00A461F1" w:rsidP="00A461F1">
      <w:pPr>
        <w:pStyle w:val="ListParagraph"/>
        <w:rPr>
          <w:sz w:val="28"/>
          <w:szCs w:val="28"/>
        </w:rPr>
      </w:pPr>
    </w:p>
    <w:p w14:paraId="6F46B0CB" w14:textId="77777777" w:rsidR="00A461F1" w:rsidRDefault="00A461F1" w:rsidP="009217A2">
      <w:pPr>
        <w:pStyle w:val="ListParagraph"/>
        <w:rPr>
          <w:b/>
          <w:bCs/>
          <w:sz w:val="28"/>
          <w:szCs w:val="28"/>
        </w:rPr>
      </w:pPr>
    </w:p>
    <w:p w14:paraId="4AC4E58A" w14:textId="77777777" w:rsidR="00A461F1" w:rsidRDefault="00A461F1" w:rsidP="009217A2">
      <w:pPr>
        <w:pStyle w:val="ListParagraph"/>
        <w:rPr>
          <w:b/>
          <w:bCs/>
          <w:sz w:val="28"/>
          <w:szCs w:val="28"/>
        </w:rPr>
      </w:pPr>
    </w:p>
    <w:p w14:paraId="645897C8" w14:textId="77777777" w:rsidR="00353E8B" w:rsidRDefault="00353E8B" w:rsidP="006C53D1">
      <w:pPr>
        <w:rPr>
          <w:rFonts w:ascii="Times New Roman" w:hAnsi="Times New Roman" w:cs="Times New Roman"/>
          <w:b/>
          <w:bCs/>
          <w:sz w:val="36"/>
          <w:szCs w:val="36"/>
        </w:rPr>
      </w:pPr>
    </w:p>
    <w:p w14:paraId="340B1773" w14:textId="77777777" w:rsidR="00353E8B" w:rsidRDefault="00353E8B" w:rsidP="006C53D1">
      <w:pPr>
        <w:rPr>
          <w:rFonts w:ascii="Times New Roman" w:hAnsi="Times New Roman" w:cs="Times New Roman"/>
          <w:b/>
          <w:bCs/>
          <w:sz w:val="36"/>
          <w:szCs w:val="36"/>
        </w:rPr>
      </w:pPr>
    </w:p>
    <w:p w14:paraId="15AB54CC" w14:textId="35C3CFE3" w:rsidR="0041191A" w:rsidRPr="00353E8B" w:rsidRDefault="006C53D1" w:rsidP="006C53D1">
      <w:pPr>
        <w:rPr>
          <w:rFonts w:ascii="Times New Roman" w:hAnsi="Times New Roman" w:cs="Times New Roman"/>
          <w:b/>
          <w:bCs/>
          <w:sz w:val="36"/>
          <w:szCs w:val="36"/>
          <w:u w:val="single"/>
        </w:rPr>
      </w:pPr>
      <w:r w:rsidRPr="00353E8B">
        <w:rPr>
          <w:rFonts w:ascii="Times New Roman" w:hAnsi="Times New Roman" w:cs="Times New Roman"/>
          <w:b/>
          <w:bCs/>
          <w:sz w:val="36"/>
          <w:szCs w:val="36"/>
        </w:rPr>
        <w:lastRenderedPageBreak/>
        <w:t xml:space="preserve">4.  </w:t>
      </w:r>
      <w:r w:rsidR="0041191A" w:rsidRPr="00353E8B">
        <w:rPr>
          <w:rFonts w:ascii="Times New Roman" w:hAnsi="Times New Roman" w:cs="Times New Roman"/>
          <w:b/>
          <w:bCs/>
          <w:sz w:val="36"/>
          <w:szCs w:val="36"/>
          <w:u w:val="single"/>
        </w:rPr>
        <w:t>REQUIREMENT ANALYSIS AND SPECIFICATION</w:t>
      </w:r>
    </w:p>
    <w:p w14:paraId="28A9A035" w14:textId="77777777" w:rsidR="0041191A" w:rsidRPr="00353E8B" w:rsidRDefault="0041191A" w:rsidP="00727685">
      <w:pPr>
        <w:pStyle w:val="ListParagraph"/>
        <w:rPr>
          <w:rFonts w:ascii="Times New Roman" w:hAnsi="Times New Roman" w:cs="Times New Roman"/>
          <w:sz w:val="28"/>
          <w:szCs w:val="28"/>
        </w:rPr>
      </w:pPr>
    </w:p>
    <w:p w14:paraId="24A112C0" w14:textId="77777777" w:rsidR="0041191A" w:rsidRPr="00353E8B" w:rsidRDefault="0041191A" w:rsidP="0041191A">
      <w:pPr>
        <w:pStyle w:val="ListParagraph"/>
        <w:rPr>
          <w:rFonts w:ascii="Times New Roman" w:hAnsi="Times New Roman" w:cs="Times New Roman"/>
          <w:sz w:val="28"/>
          <w:szCs w:val="28"/>
        </w:rPr>
      </w:pPr>
      <w:r w:rsidRPr="00353E8B">
        <w:rPr>
          <w:rFonts w:ascii="Times New Roman" w:hAnsi="Times New Roman" w:cs="Times New Roman"/>
          <w:sz w:val="28"/>
          <w:szCs w:val="28"/>
        </w:rPr>
        <w:t xml:space="preserve">A thorough analysis of the project requirements is crucial to ensure clarity in both functionality and performance expectations. For a luxury e-commerce platform, these requirements must balance high-end visual aesthetics with secure, high-performance backend logic. These requirements are divided into </w:t>
      </w:r>
      <w:r w:rsidRPr="00353E8B">
        <w:rPr>
          <w:rFonts w:ascii="Times New Roman" w:hAnsi="Times New Roman" w:cs="Times New Roman"/>
          <w:b/>
          <w:bCs/>
          <w:sz w:val="28"/>
          <w:szCs w:val="28"/>
        </w:rPr>
        <w:t>Functional</w:t>
      </w:r>
      <w:r w:rsidRPr="00353E8B">
        <w:rPr>
          <w:rFonts w:ascii="Times New Roman" w:hAnsi="Times New Roman" w:cs="Times New Roman"/>
          <w:sz w:val="28"/>
          <w:szCs w:val="28"/>
        </w:rPr>
        <w:t xml:space="preserve"> and </w:t>
      </w:r>
      <w:r w:rsidRPr="00353E8B">
        <w:rPr>
          <w:rFonts w:ascii="Times New Roman" w:hAnsi="Times New Roman" w:cs="Times New Roman"/>
          <w:b/>
          <w:bCs/>
          <w:sz w:val="28"/>
          <w:szCs w:val="28"/>
        </w:rPr>
        <w:t>Non-Functional</w:t>
      </w:r>
      <w:r w:rsidRPr="00353E8B">
        <w:rPr>
          <w:rFonts w:ascii="Times New Roman" w:hAnsi="Times New Roman" w:cs="Times New Roman"/>
          <w:sz w:val="28"/>
          <w:szCs w:val="28"/>
        </w:rPr>
        <w:t xml:space="preserve"> categories.</w:t>
      </w:r>
    </w:p>
    <w:p w14:paraId="52590B8B" w14:textId="170B9DB8" w:rsidR="0041191A" w:rsidRPr="00353E8B" w:rsidRDefault="0041191A" w:rsidP="0041191A">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 xml:space="preserve"> Functional Requirements</w:t>
      </w:r>
    </w:p>
    <w:p w14:paraId="0FB09535" w14:textId="77777777" w:rsidR="004D46AF" w:rsidRPr="00353E8B" w:rsidRDefault="004D46AF" w:rsidP="0041191A">
      <w:pPr>
        <w:pStyle w:val="ListParagraph"/>
        <w:rPr>
          <w:rFonts w:ascii="Times New Roman" w:hAnsi="Times New Roman" w:cs="Times New Roman"/>
          <w:b/>
          <w:bCs/>
          <w:sz w:val="28"/>
          <w:szCs w:val="28"/>
        </w:rPr>
      </w:pPr>
    </w:p>
    <w:p w14:paraId="1E4A057F" w14:textId="6706AC17" w:rsidR="006C53D1" w:rsidRPr="00353E8B" w:rsidRDefault="0041191A" w:rsidP="006C53D1">
      <w:pPr>
        <w:pStyle w:val="ListParagraph"/>
        <w:numPr>
          <w:ilvl w:val="0"/>
          <w:numId w:val="34"/>
        </w:numPr>
        <w:rPr>
          <w:rFonts w:ascii="Times New Roman" w:hAnsi="Times New Roman" w:cs="Times New Roman"/>
          <w:b/>
          <w:bCs/>
          <w:sz w:val="28"/>
          <w:szCs w:val="28"/>
        </w:rPr>
      </w:pPr>
      <w:r w:rsidRPr="00353E8B">
        <w:rPr>
          <w:rFonts w:ascii="Times New Roman" w:hAnsi="Times New Roman" w:cs="Times New Roman"/>
          <w:b/>
          <w:bCs/>
          <w:sz w:val="28"/>
          <w:szCs w:val="28"/>
        </w:rPr>
        <w:t>Premium Navigation Bar</w:t>
      </w:r>
    </w:p>
    <w:p w14:paraId="0FE7D148" w14:textId="77777777" w:rsidR="0041191A" w:rsidRPr="00353E8B" w:rsidRDefault="0041191A" w:rsidP="0041191A">
      <w:pPr>
        <w:pStyle w:val="ListParagraph"/>
        <w:numPr>
          <w:ilvl w:val="0"/>
          <w:numId w:val="27"/>
        </w:numPr>
        <w:rPr>
          <w:rFonts w:ascii="Times New Roman" w:hAnsi="Times New Roman" w:cs="Times New Roman"/>
          <w:sz w:val="28"/>
          <w:szCs w:val="28"/>
        </w:rPr>
      </w:pPr>
      <w:r w:rsidRPr="00353E8B">
        <w:rPr>
          <w:rFonts w:ascii="Times New Roman" w:hAnsi="Times New Roman" w:cs="Times New Roman"/>
          <w:b/>
          <w:bCs/>
          <w:sz w:val="28"/>
          <w:szCs w:val="28"/>
        </w:rPr>
        <w:t>Implementation:</w:t>
      </w:r>
      <w:r w:rsidRPr="00353E8B">
        <w:rPr>
          <w:rFonts w:ascii="Times New Roman" w:hAnsi="Times New Roman" w:cs="Times New Roman"/>
          <w:sz w:val="28"/>
          <w:szCs w:val="28"/>
        </w:rPr>
        <w:t xml:space="preserve"> A fully functional, "sticky" navigation bar must be implemented to ensure that users can access categories at any point while scrolling.</w:t>
      </w:r>
    </w:p>
    <w:p w14:paraId="4B54623D" w14:textId="77777777" w:rsidR="0041191A" w:rsidRPr="00353E8B" w:rsidRDefault="0041191A" w:rsidP="0041191A">
      <w:pPr>
        <w:pStyle w:val="ListParagraph"/>
        <w:numPr>
          <w:ilvl w:val="0"/>
          <w:numId w:val="27"/>
        </w:numPr>
        <w:rPr>
          <w:rFonts w:ascii="Times New Roman" w:hAnsi="Times New Roman" w:cs="Times New Roman"/>
          <w:sz w:val="28"/>
          <w:szCs w:val="28"/>
        </w:rPr>
      </w:pPr>
      <w:r w:rsidRPr="00353E8B">
        <w:rPr>
          <w:rFonts w:ascii="Times New Roman" w:hAnsi="Times New Roman" w:cs="Times New Roman"/>
          <w:b/>
          <w:bCs/>
          <w:sz w:val="28"/>
          <w:szCs w:val="28"/>
        </w:rPr>
        <w:t>Content:</w:t>
      </w:r>
      <w:r w:rsidRPr="00353E8B">
        <w:rPr>
          <w:rFonts w:ascii="Times New Roman" w:hAnsi="Times New Roman" w:cs="Times New Roman"/>
          <w:sz w:val="28"/>
          <w:szCs w:val="28"/>
        </w:rPr>
        <w:t xml:space="preserve"> The bar should include links to essential sections: </w:t>
      </w:r>
      <w:r w:rsidRPr="00353E8B">
        <w:rPr>
          <w:rFonts w:ascii="Times New Roman" w:hAnsi="Times New Roman" w:cs="Times New Roman"/>
          <w:i/>
          <w:iCs/>
          <w:sz w:val="28"/>
          <w:szCs w:val="28"/>
        </w:rPr>
        <w:t>Home, Shop by Category (Rings, Necklaces, Bracelets), New Arrivals, Gift Guide, Shopping Cart,</w:t>
      </w:r>
      <w:r w:rsidRPr="00353E8B">
        <w:rPr>
          <w:rFonts w:ascii="Times New Roman" w:hAnsi="Times New Roman" w:cs="Times New Roman"/>
          <w:sz w:val="28"/>
          <w:szCs w:val="28"/>
        </w:rPr>
        <w:t xml:space="preserve"> and </w:t>
      </w:r>
      <w:r w:rsidRPr="00353E8B">
        <w:rPr>
          <w:rFonts w:ascii="Times New Roman" w:hAnsi="Times New Roman" w:cs="Times New Roman"/>
          <w:i/>
          <w:iCs/>
          <w:sz w:val="28"/>
          <w:szCs w:val="28"/>
        </w:rPr>
        <w:t>User Profile.</w:t>
      </w:r>
    </w:p>
    <w:p w14:paraId="7F49A901" w14:textId="1CC5EED2" w:rsidR="0041191A" w:rsidRPr="00353E8B" w:rsidRDefault="0041191A" w:rsidP="0041191A">
      <w:pPr>
        <w:pStyle w:val="ListParagraph"/>
        <w:numPr>
          <w:ilvl w:val="0"/>
          <w:numId w:val="27"/>
        </w:numPr>
        <w:rPr>
          <w:rFonts w:ascii="Times New Roman" w:hAnsi="Times New Roman" w:cs="Times New Roman"/>
          <w:sz w:val="28"/>
          <w:szCs w:val="28"/>
        </w:rPr>
      </w:pPr>
      <w:r w:rsidRPr="00353E8B">
        <w:rPr>
          <w:rFonts w:ascii="Times New Roman" w:hAnsi="Times New Roman" w:cs="Times New Roman"/>
          <w:b/>
          <w:bCs/>
          <w:sz w:val="28"/>
          <w:szCs w:val="28"/>
        </w:rPr>
        <w:t>Usability:</w:t>
      </w:r>
      <w:r w:rsidRPr="00353E8B">
        <w:rPr>
          <w:rFonts w:ascii="Times New Roman" w:hAnsi="Times New Roman" w:cs="Times New Roman"/>
          <w:sz w:val="28"/>
          <w:szCs w:val="28"/>
        </w:rPr>
        <w:t xml:space="preserve"> It must feature a "Mega Menu" style for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ry categories and include visual cues like gold-tinted hover effects to guide users through the luxury collections.</w:t>
      </w:r>
    </w:p>
    <w:p w14:paraId="23F8FBB9" w14:textId="77777777" w:rsidR="004D46AF" w:rsidRPr="00353E8B" w:rsidRDefault="004D46AF" w:rsidP="0041191A">
      <w:pPr>
        <w:pStyle w:val="ListParagraph"/>
        <w:rPr>
          <w:rFonts w:ascii="Times New Roman" w:hAnsi="Times New Roman" w:cs="Times New Roman"/>
          <w:b/>
          <w:bCs/>
          <w:sz w:val="28"/>
          <w:szCs w:val="28"/>
        </w:rPr>
      </w:pPr>
    </w:p>
    <w:p w14:paraId="47E58C51" w14:textId="422633DA" w:rsidR="0041191A" w:rsidRPr="00353E8B" w:rsidRDefault="0041191A" w:rsidP="0041191A">
      <w:pPr>
        <w:pStyle w:val="ListParagraph"/>
        <w:rPr>
          <w:rFonts w:ascii="Times New Roman" w:hAnsi="Times New Roman" w:cs="Times New Roman"/>
          <w:sz w:val="28"/>
          <w:szCs w:val="28"/>
        </w:rPr>
      </w:pPr>
      <w:r w:rsidRPr="00353E8B">
        <w:rPr>
          <w:rFonts w:ascii="Times New Roman" w:hAnsi="Times New Roman" w:cs="Times New Roman"/>
          <w:b/>
          <w:bCs/>
          <w:sz w:val="28"/>
          <w:szCs w:val="28"/>
        </w:rPr>
        <w:t>2. Product  and Dynamic Galleries</w:t>
      </w:r>
    </w:p>
    <w:p w14:paraId="4C44CA21" w14:textId="54FA53C0" w:rsidR="0041191A" w:rsidRPr="00353E8B" w:rsidRDefault="0041191A" w:rsidP="0041191A">
      <w:pPr>
        <w:pStyle w:val="ListParagraph"/>
        <w:numPr>
          <w:ilvl w:val="0"/>
          <w:numId w:val="28"/>
        </w:numPr>
        <w:rPr>
          <w:rFonts w:ascii="Times New Roman" w:hAnsi="Times New Roman" w:cs="Times New Roman"/>
          <w:sz w:val="28"/>
          <w:szCs w:val="28"/>
        </w:rPr>
      </w:pPr>
      <w:r w:rsidRPr="00353E8B">
        <w:rPr>
          <w:rFonts w:ascii="Times New Roman" w:hAnsi="Times New Roman" w:cs="Times New Roman"/>
          <w:b/>
          <w:bCs/>
          <w:sz w:val="28"/>
          <w:szCs w:val="28"/>
        </w:rPr>
        <w:t>Organization:</w:t>
      </w:r>
      <w:r w:rsidRPr="00353E8B">
        <w:rPr>
          <w:rFonts w:ascii="Times New Roman" w:hAnsi="Times New Roman" w:cs="Times New Roman"/>
          <w:sz w:val="28"/>
          <w:szCs w:val="28"/>
        </w:rPr>
        <w:t xml:space="preserve"> Dedicated sections must be created for different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ry types (Gold, Diamond, Platinum) to ensure organized content presentation and ease of discovery.</w:t>
      </w:r>
    </w:p>
    <w:p w14:paraId="060B3181" w14:textId="77777777" w:rsidR="0041191A" w:rsidRPr="00353E8B" w:rsidRDefault="0041191A" w:rsidP="0041191A">
      <w:pPr>
        <w:pStyle w:val="ListParagraph"/>
        <w:numPr>
          <w:ilvl w:val="0"/>
          <w:numId w:val="28"/>
        </w:numPr>
        <w:rPr>
          <w:rFonts w:ascii="Times New Roman" w:hAnsi="Times New Roman" w:cs="Times New Roman"/>
          <w:sz w:val="28"/>
          <w:szCs w:val="28"/>
        </w:rPr>
      </w:pPr>
      <w:r w:rsidRPr="00353E8B">
        <w:rPr>
          <w:rFonts w:ascii="Times New Roman" w:hAnsi="Times New Roman" w:cs="Times New Roman"/>
          <w:b/>
          <w:bCs/>
          <w:sz w:val="28"/>
          <w:szCs w:val="28"/>
        </w:rPr>
        <w:t>Design:</w:t>
      </w:r>
      <w:r w:rsidRPr="00353E8B">
        <w:rPr>
          <w:rFonts w:ascii="Times New Roman" w:hAnsi="Times New Roman" w:cs="Times New Roman"/>
          <w:sz w:val="28"/>
          <w:szCs w:val="28"/>
        </w:rPr>
        <w:t xml:space="preserve"> Each product must have a high-resolution gallery. The implementation should include a </w:t>
      </w:r>
      <w:r w:rsidRPr="00353E8B">
        <w:rPr>
          <w:rFonts w:ascii="Times New Roman" w:hAnsi="Times New Roman" w:cs="Times New Roman"/>
          <w:b/>
          <w:bCs/>
          <w:sz w:val="28"/>
          <w:szCs w:val="28"/>
        </w:rPr>
        <w:t>Loupe (Zoom) feature</w:t>
      </w:r>
      <w:r w:rsidRPr="00353E8B">
        <w:rPr>
          <w:rFonts w:ascii="Times New Roman" w:hAnsi="Times New Roman" w:cs="Times New Roman"/>
          <w:sz w:val="28"/>
          <w:szCs w:val="28"/>
        </w:rPr>
        <w:t xml:space="preserve"> so users can inspect the clarity of diamonds and the detail of the metalwork.</w:t>
      </w:r>
    </w:p>
    <w:p w14:paraId="7676C959" w14:textId="053FAB69" w:rsidR="0041191A" w:rsidRPr="00353E8B" w:rsidRDefault="0041191A" w:rsidP="0041191A">
      <w:pPr>
        <w:pStyle w:val="ListParagraph"/>
        <w:numPr>
          <w:ilvl w:val="0"/>
          <w:numId w:val="28"/>
        </w:numPr>
        <w:rPr>
          <w:rFonts w:ascii="Times New Roman" w:hAnsi="Times New Roman" w:cs="Times New Roman"/>
          <w:sz w:val="28"/>
          <w:szCs w:val="28"/>
        </w:rPr>
      </w:pPr>
      <w:r w:rsidRPr="00353E8B">
        <w:rPr>
          <w:rFonts w:ascii="Times New Roman" w:hAnsi="Times New Roman" w:cs="Times New Roman"/>
          <w:b/>
          <w:bCs/>
          <w:sz w:val="28"/>
          <w:szCs w:val="28"/>
        </w:rPr>
        <w:t>Features:</w:t>
      </w:r>
      <w:r w:rsidRPr="00353E8B">
        <w:rPr>
          <w:rFonts w:ascii="Times New Roman" w:hAnsi="Times New Roman" w:cs="Times New Roman"/>
          <w:sz w:val="28"/>
          <w:szCs w:val="28"/>
        </w:rPr>
        <w:t xml:space="preserve"> Users should be able to view images in a 360-degree carousel format to simulate the experience of viewing a piece of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ry in a physical store.</w:t>
      </w:r>
    </w:p>
    <w:p w14:paraId="6C95EB77" w14:textId="77777777" w:rsidR="004D46AF" w:rsidRPr="00353E8B" w:rsidRDefault="004D46AF" w:rsidP="0041191A">
      <w:pPr>
        <w:pStyle w:val="ListParagraph"/>
        <w:rPr>
          <w:rFonts w:ascii="Times New Roman" w:hAnsi="Times New Roman" w:cs="Times New Roman"/>
          <w:b/>
          <w:bCs/>
          <w:sz w:val="28"/>
          <w:szCs w:val="28"/>
        </w:rPr>
      </w:pPr>
    </w:p>
    <w:p w14:paraId="461750F8" w14:textId="4EA00969" w:rsidR="0041191A" w:rsidRPr="00353E8B" w:rsidRDefault="0041191A" w:rsidP="0041191A">
      <w:pPr>
        <w:pStyle w:val="ListParagraph"/>
        <w:rPr>
          <w:rFonts w:ascii="Times New Roman" w:hAnsi="Times New Roman" w:cs="Times New Roman"/>
          <w:sz w:val="28"/>
          <w:szCs w:val="28"/>
        </w:rPr>
      </w:pPr>
      <w:r w:rsidRPr="00353E8B">
        <w:rPr>
          <w:rFonts w:ascii="Times New Roman" w:hAnsi="Times New Roman" w:cs="Times New Roman"/>
          <w:b/>
          <w:bCs/>
          <w:sz w:val="28"/>
          <w:szCs w:val="28"/>
        </w:rPr>
        <w:t>3. Interactive Inquiry and Booking Form</w:t>
      </w:r>
    </w:p>
    <w:p w14:paraId="078A1AD4" w14:textId="007AD015" w:rsidR="0041191A" w:rsidRPr="00353E8B" w:rsidRDefault="0041191A" w:rsidP="0041191A">
      <w:pPr>
        <w:pStyle w:val="ListParagraph"/>
        <w:numPr>
          <w:ilvl w:val="0"/>
          <w:numId w:val="29"/>
        </w:numPr>
        <w:rPr>
          <w:rFonts w:ascii="Times New Roman" w:hAnsi="Times New Roman" w:cs="Times New Roman"/>
          <w:sz w:val="28"/>
          <w:szCs w:val="28"/>
        </w:rPr>
      </w:pPr>
      <w:r w:rsidRPr="00353E8B">
        <w:rPr>
          <w:rFonts w:ascii="Times New Roman" w:hAnsi="Times New Roman" w:cs="Times New Roman"/>
          <w:b/>
          <w:bCs/>
          <w:sz w:val="28"/>
          <w:szCs w:val="28"/>
        </w:rPr>
        <w:t>Functionality:</w:t>
      </w:r>
      <w:r w:rsidRPr="00353E8B">
        <w:rPr>
          <w:rFonts w:ascii="Times New Roman" w:hAnsi="Times New Roman" w:cs="Times New Roman"/>
          <w:sz w:val="28"/>
          <w:szCs w:val="28"/>
        </w:rPr>
        <w:t xml:space="preserve"> A "Book an Appointment" or "Customization Inquiry" form should be included, allowing visitors to request bespoke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ry designs or store visits.</w:t>
      </w:r>
    </w:p>
    <w:p w14:paraId="5833FD99" w14:textId="77777777" w:rsidR="0041191A" w:rsidRPr="00353E8B" w:rsidRDefault="0041191A" w:rsidP="0041191A">
      <w:pPr>
        <w:pStyle w:val="ListParagraph"/>
        <w:numPr>
          <w:ilvl w:val="0"/>
          <w:numId w:val="29"/>
        </w:numPr>
        <w:rPr>
          <w:rFonts w:ascii="Times New Roman" w:hAnsi="Times New Roman" w:cs="Times New Roman"/>
          <w:sz w:val="28"/>
          <w:szCs w:val="28"/>
        </w:rPr>
      </w:pPr>
      <w:r w:rsidRPr="00353E8B">
        <w:rPr>
          <w:rFonts w:ascii="Times New Roman" w:hAnsi="Times New Roman" w:cs="Times New Roman"/>
          <w:b/>
          <w:bCs/>
          <w:sz w:val="28"/>
          <w:szCs w:val="28"/>
        </w:rPr>
        <w:t>Data Collection:</w:t>
      </w:r>
      <w:r w:rsidRPr="00353E8B">
        <w:rPr>
          <w:rFonts w:ascii="Times New Roman" w:hAnsi="Times New Roman" w:cs="Times New Roman"/>
          <w:sz w:val="28"/>
          <w:szCs w:val="28"/>
        </w:rPr>
        <w:t xml:space="preserve"> The form must collect essential information: </w:t>
      </w:r>
      <w:r w:rsidRPr="00353E8B">
        <w:rPr>
          <w:rFonts w:ascii="Times New Roman" w:hAnsi="Times New Roman" w:cs="Times New Roman"/>
          <w:i/>
          <w:iCs/>
          <w:sz w:val="28"/>
          <w:szCs w:val="28"/>
        </w:rPr>
        <w:t>Name, Contact Number, Metal Preference (18k/22k),</w:t>
      </w:r>
      <w:r w:rsidRPr="00353E8B">
        <w:rPr>
          <w:rFonts w:ascii="Times New Roman" w:hAnsi="Times New Roman" w:cs="Times New Roman"/>
          <w:sz w:val="28"/>
          <w:szCs w:val="28"/>
        </w:rPr>
        <w:t xml:space="preserve"> and </w:t>
      </w:r>
      <w:r w:rsidRPr="00353E8B">
        <w:rPr>
          <w:rFonts w:ascii="Times New Roman" w:hAnsi="Times New Roman" w:cs="Times New Roman"/>
          <w:i/>
          <w:iCs/>
          <w:sz w:val="28"/>
          <w:szCs w:val="28"/>
        </w:rPr>
        <w:t>Budget Range.</w:t>
      </w:r>
    </w:p>
    <w:p w14:paraId="5D94B477" w14:textId="77777777" w:rsidR="0041191A" w:rsidRPr="00353E8B" w:rsidRDefault="0041191A" w:rsidP="0041191A">
      <w:pPr>
        <w:pStyle w:val="ListParagraph"/>
        <w:numPr>
          <w:ilvl w:val="0"/>
          <w:numId w:val="29"/>
        </w:numPr>
        <w:rPr>
          <w:rFonts w:ascii="Times New Roman" w:hAnsi="Times New Roman" w:cs="Times New Roman"/>
          <w:sz w:val="28"/>
          <w:szCs w:val="28"/>
        </w:rPr>
      </w:pPr>
      <w:r w:rsidRPr="00353E8B">
        <w:rPr>
          <w:rFonts w:ascii="Times New Roman" w:hAnsi="Times New Roman" w:cs="Times New Roman"/>
          <w:b/>
          <w:bCs/>
          <w:sz w:val="28"/>
          <w:szCs w:val="28"/>
        </w:rPr>
        <w:lastRenderedPageBreak/>
        <w:t>Validation:</w:t>
      </w:r>
      <w:r w:rsidRPr="00353E8B">
        <w:rPr>
          <w:rFonts w:ascii="Times New Roman" w:hAnsi="Times New Roman" w:cs="Times New Roman"/>
          <w:sz w:val="28"/>
          <w:szCs w:val="28"/>
        </w:rPr>
        <w:t xml:space="preserve"> Strict validation must ensure that contact numbers are correct and that users provide all necessary details before the request is sent to the admin.</w:t>
      </w:r>
    </w:p>
    <w:p w14:paraId="4CB088D4" w14:textId="77777777" w:rsidR="004D46AF" w:rsidRPr="00353E8B" w:rsidRDefault="004D46AF" w:rsidP="0041191A">
      <w:pPr>
        <w:pStyle w:val="ListParagraph"/>
        <w:rPr>
          <w:rFonts w:ascii="Times New Roman" w:hAnsi="Times New Roman" w:cs="Times New Roman"/>
          <w:b/>
          <w:bCs/>
          <w:sz w:val="28"/>
          <w:szCs w:val="28"/>
        </w:rPr>
      </w:pPr>
    </w:p>
    <w:p w14:paraId="2CDC29ED" w14:textId="4E772AC4" w:rsidR="0041191A" w:rsidRPr="00353E8B" w:rsidRDefault="0041191A" w:rsidP="0041191A">
      <w:pPr>
        <w:pStyle w:val="ListParagraph"/>
        <w:rPr>
          <w:rFonts w:ascii="Times New Roman" w:hAnsi="Times New Roman" w:cs="Times New Roman"/>
          <w:sz w:val="28"/>
          <w:szCs w:val="28"/>
        </w:rPr>
      </w:pPr>
      <w:r w:rsidRPr="00353E8B">
        <w:rPr>
          <w:rFonts w:ascii="Times New Roman" w:hAnsi="Times New Roman" w:cs="Times New Roman"/>
          <w:b/>
          <w:bCs/>
          <w:sz w:val="28"/>
          <w:szCs w:val="28"/>
        </w:rPr>
        <w:t>4. E-commerce Checkout &amp; Responsive Design</w:t>
      </w:r>
    </w:p>
    <w:p w14:paraId="154123C5" w14:textId="5F43394C" w:rsidR="0041191A" w:rsidRPr="00353E8B" w:rsidRDefault="0041191A" w:rsidP="0041191A">
      <w:pPr>
        <w:pStyle w:val="ListParagraph"/>
        <w:numPr>
          <w:ilvl w:val="0"/>
          <w:numId w:val="30"/>
        </w:numPr>
        <w:rPr>
          <w:rFonts w:ascii="Times New Roman" w:hAnsi="Times New Roman" w:cs="Times New Roman"/>
          <w:sz w:val="28"/>
          <w:szCs w:val="28"/>
        </w:rPr>
      </w:pPr>
      <w:r w:rsidRPr="00353E8B">
        <w:rPr>
          <w:rFonts w:ascii="Times New Roman" w:hAnsi="Times New Roman" w:cs="Times New Roman"/>
          <w:b/>
          <w:bCs/>
          <w:sz w:val="28"/>
          <w:szCs w:val="28"/>
        </w:rPr>
        <w:t>Adaptability:</w:t>
      </w:r>
      <w:r w:rsidRPr="00353E8B">
        <w:rPr>
          <w:rFonts w:ascii="Times New Roman" w:hAnsi="Times New Roman" w:cs="Times New Roman"/>
          <w:sz w:val="28"/>
          <w:szCs w:val="28"/>
        </w:rPr>
        <w:t xml:space="preserve"> The website must be designed to adapt seamlessly to a variety of devices.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ry shopping often happens on mobile devices; therefore, the mobile UI must be as elegant as the desktop version.</w:t>
      </w:r>
    </w:p>
    <w:p w14:paraId="7F05F8A8" w14:textId="77777777" w:rsidR="0041191A" w:rsidRPr="00353E8B" w:rsidRDefault="0041191A" w:rsidP="0041191A">
      <w:pPr>
        <w:pStyle w:val="ListParagraph"/>
        <w:numPr>
          <w:ilvl w:val="0"/>
          <w:numId w:val="30"/>
        </w:numPr>
        <w:rPr>
          <w:rFonts w:ascii="Times New Roman" w:hAnsi="Times New Roman" w:cs="Times New Roman"/>
          <w:sz w:val="28"/>
          <w:szCs w:val="28"/>
        </w:rPr>
      </w:pPr>
      <w:r w:rsidRPr="00353E8B">
        <w:rPr>
          <w:rFonts w:ascii="Times New Roman" w:hAnsi="Times New Roman" w:cs="Times New Roman"/>
          <w:b/>
          <w:bCs/>
          <w:sz w:val="28"/>
          <w:szCs w:val="28"/>
        </w:rPr>
        <w:t>Dynamic Elements:</w:t>
      </w:r>
      <w:r w:rsidRPr="00353E8B">
        <w:rPr>
          <w:rFonts w:ascii="Times New Roman" w:hAnsi="Times New Roman" w:cs="Times New Roman"/>
          <w:sz w:val="28"/>
          <w:szCs w:val="28"/>
        </w:rPr>
        <w:t xml:space="preserve"> The shopping cart and payment icons should resize dynamically, ensuring that the "Buy Now" button is always easily accessible without cluttering the screen.</w:t>
      </w:r>
    </w:p>
    <w:p w14:paraId="232138CC" w14:textId="1A23D0DE" w:rsidR="0041191A" w:rsidRPr="00353E8B" w:rsidRDefault="0041191A" w:rsidP="0041191A">
      <w:pPr>
        <w:pStyle w:val="ListParagraph"/>
        <w:rPr>
          <w:rFonts w:ascii="Times New Roman" w:hAnsi="Times New Roman" w:cs="Times New Roman"/>
          <w:sz w:val="28"/>
          <w:szCs w:val="28"/>
        </w:rPr>
      </w:pPr>
    </w:p>
    <w:p w14:paraId="4C8CB603" w14:textId="7064FB92" w:rsidR="0041191A" w:rsidRPr="00353E8B" w:rsidRDefault="0041191A" w:rsidP="0041191A">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Non-Functional Requirements</w:t>
      </w:r>
    </w:p>
    <w:p w14:paraId="5C2BDF56" w14:textId="77777777" w:rsidR="004D46AF" w:rsidRPr="00353E8B" w:rsidRDefault="004D46AF" w:rsidP="0041191A">
      <w:pPr>
        <w:pStyle w:val="ListParagraph"/>
        <w:rPr>
          <w:rFonts w:ascii="Times New Roman" w:hAnsi="Times New Roman" w:cs="Times New Roman"/>
          <w:b/>
          <w:bCs/>
          <w:sz w:val="28"/>
          <w:szCs w:val="28"/>
        </w:rPr>
      </w:pPr>
    </w:p>
    <w:p w14:paraId="4D2F6B01" w14:textId="599C4C67" w:rsidR="0041191A" w:rsidRPr="00353E8B" w:rsidRDefault="0041191A" w:rsidP="0041191A">
      <w:pPr>
        <w:pStyle w:val="ListParagraph"/>
        <w:rPr>
          <w:rFonts w:ascii="Times New Roman" w:hAnsi="Times New Roman" w:cs="Times New Roman"/>
          <w:sz w:val="28"/>
          <w:szCs w:val="28"/>
        </w:rPr>
      </w:pPr>
      <w:r w:rsidRPr="00353E8B">
        <w:rPr>
          <w:rFonts w:ascii="Times New Roman" w:hAnsi="Times New Roman" w:cs="Times New Roman"/>
          <w:b/>
          <w:bCs/>
          <w:sz w:val="28"/>
          <w:szCs w:val="28"/>
        </w:rPr>
        <w:t>1. Performance and Speed</w:t>
      </w:r>
    </w:p>
    <w:p w14:paraId="2F28DE01" w14:textId="25AC34F6" w:rsidR="0041191A" w:rsidRPr="00353E8B" w:rsidRDefault="0041191A" w:rsidP="0041191A">
      <w:pPr>
        <w:pStyle w:val="ListParagraph"/>
        <w:numPr>
          <w:ilvl w:val="0"/>
          <w:numId w:val="31"/>
        </w:numPr>
        <w:rPr>
          <w:rFonts w:ascii="Times New Roman" w:hAnsi="Times New Roman" w:cs="Times New Roman"/>
          <w:sz w:val="28"/>
          <w:szCs w:val="28"/>
        </w:rPr>
      </w:pPr>
      <w:r w:rsidRPr="00353E8B">
        <w:rPr>
          <w:rFonts w:ascii="Times New Roman" w:hAnsi="Times New Roman" w:cs="Times New Roman"/>
          <w:b/>
          <w:bCs/>
          <w:sz w:val="28"/>
          <w:szCs w:val="28"/>
        </w:rPr>
        <w:t>Loading Time:</w:t>
      </w:r>
      <w:r w:rsidRPr="00353E8B">
        <w:rPr>
          <w:rFonts w:ascii="Times New Roman" w:hAnsi="Times New Roman" w:cs="Times New Roman"/>
          <w:sz w:val="28"/>
          <w:szCs w:val="28"/>
        </w:rPr>
        <w:t xml:space="preserve"> Because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 xml:space="preserve">ry websites use many high-resolution images, the site must be optimized to load within </w:t>
      </w:r>
      <w:r w:rsidRPr="00353E8B">
        <w:rPr>
          <w:rFonts w:ascii="Times New Roman" w:hAnsi="Times New Roman" w:cs="Times New Roman"/>
          <w:b/>
          <w:bCs/>
          <w:sz w:val="28"/>
          <w:szCs w:val="28"/>
        </w:rPr>
        <w:t>3 seconds</w:t>
      </w:r>
      <w:r w:rsidRPr="00353E8B">
        <w:rPr>
          <w:rFonts w:ascii="Times New Roman" w:hAnsi="Times New Roman" w:cs="Times New Roman"/>
          <w:sz w:val="28"/>
          <w:szCs w:val="28"/>
        </w:rPr>
        <w:t>.</w:t>
      </w:r>
    </w:p>
    <w:p w14:paraId="4DD9A1A2" w14:textId="77777777" w:rsidR="0041191A" w:rsidRPr="00353E8B" w:rsidRDefault="0041191A" w:rsidP="0041191A">
      <w:pPr>
        <w:pStyle w:val="ListParagraph"/>
        <w:numPr>
          <w:ilvl w:val="0"/>
          <w:numId w:val="31"/>
        </w:numPr>
        <w:rPr>
          <w:rFonts w:ascii="Times New Roman" w:hAnsi="Times New Roman" w:cs="Times New Roman"/>
          <w:sz w:val="28"/>
          <w:szCs w:val="28"/>
        </w:rPr>
      </w:pPr>
      <w:r w:rsidRPr="00353E8B">
        <w:rPr>
          <w:rFonts w:ascii="Times New Roman" w:hAnsi="Times New Roman" w:cs="Times New Roman"/>
          <w:b/>
          <w:bCs/>
          <w:sz w:val="28"/>
          <w:szCs w:val="28"/>
        </w:rPr>
        <w:t>Optimization:</w:t>
      </w:r>
      <w:r w:rsidRPr="00353E8B">
        <w:rPr>
          <w:rFonts w:ascii="Times New Roman" w:hAnsi="Times New Roman" w:cs="Times New Roman"/>
          <w:sz w:val="28"/>
          <w:szCs w:val="28"/>
        </w:rPr>
        <w:t xml:space="preserve"> Techniques such as </w:t>
      </w:r>
      <w:r w:rsidRPr="00353E8B">
        <w:rPr>
          <w:rFonts w:ascii="Times New Roman" w:hAnsi="Times New Roman" w:cs="Times New Roman"/>
          <w:b/>
          <w:bCs/>
          <w:sz w:val="28"/>
          <w:szCs w:val="28"/>
        </w:rPr>
        <w:t>Lazy Loading</w:t>
      </w:r>
      <w:r w:rsidRPr="00353E8B">
        <w:rPr>
          <w:rFonts w:ascii="Times New Roman" w:hAnsi="Times New Roman" w:cs="Times New Roman"/>
          <w:sz w:val="28"/>
          <w:szCs w:val="28"/>
        </w:rPr>
        <w:t xml:space="preserve"> for images and minification of CSS/JavaScript files must be employed to prevent high-quality assets from slowing down the user experience.</w:t>
      </w:r>
    </w:p>
    <w:p w14:paraId="76FD85DE" w14:textId="77777777" w:rsidR="004D46AF" w:rsidRPr="00353E8B" w:rsidRDefault="004D46AF" w:rsidP="0041191A">
      <w:pPr>
        <w:pStyle w:val="ListParagraph"/>
        <w:rPr>
          <w:rFonts w:ascii="Times New Roman" w:hAnsi="Times New Roman" w:cs="Times New Roman"/>
          <w:b/>
          <w:bCs/>
          <w:sz w:val="28"/>
          <w:szCs w:val="28"/>
        </w:rPr>
      </w:pPr>
    </w:p>
    <w:p w14:paraId="311A9274" w14:textId="6B109A54" w:rsidR="0041191A" w:rsidRPr="00353E8B" w:rsidRDefault="0041191A" w:rsidP="0041191A">
      <w:pPr>
        <w:pStyle w:val="ListParagraph"/>
        <w:rPr>
          <w:rFonts w:ascii="Times New Roman" w:hAnsi="Times New Roman" w:cs="Times New Roman"/>
          <w:sz w:val="28"/>
          <w:szCs w:val="28"/>
        </w:rPr>
      </w:pPr>
      <w:r w:rsidRPr="00353E8B">
        <w:rPr>
          <w:rFonts w:ascii="Times New Roman" w:hAnsi="Times New Roman" w:cs="Times New Roman"/>
          <w:b/>
          <w:bCs/>
          <w:sz w:val="28"/>
          <w:szCs w:val="28"/>
        </w:rPr>
        <w:t>2. Adherence to Security &amp; Modern Standards</w:t>
      </w:r>
    </w:p>
    <w:p w14:paraId="6371345F" w14:textId="77777777" w:rsidR="0041191A" w:rsidRPr="00353E8B" w:rsidRDefault="0041191A" w:rsidP="0041191A">
      <w:pPr>
        <w:pStyle w:val="ListParagraph"/>
        <w:numPr>
          <w:ilvl w:val="0"/>
          <w:numId w:val="32"/>
        </w:numPr>
        <w:rPr>
          <w:rFonts w:ascii="Times New Roman" w:hAnsi="Times New Roman" w:cs="Times New Roman"/>
          <w:sz w:val="28"/>
          <w:szCs w:val="28"/>
        </w:rPr>
      </w:pPr>
      <w:r w:rsidRPr="00353E8B">
        <w:rPr>
          <w:rFonts w:ascii="Times New Roman" w:hAnsi="Times New Roman" w:cs="Times New Roman"/>
          <w:b/>
          <w:bCs/>
          <w:sz w:val="28"/>
          <w:szCs w:val="28"/>
        </w:rPr>
        <w:t>Security (SSL):</w:t>
      </w:r>
      <w:r w:rsidRPr="00353E8B">
        <w:rPr>
          <w:rFonts w:ascii="Times New Roman" w:hAnsi="Times New Roman" w:cs="Times New Roman"/>
          <w:sz w:val="28"/>
          <w:szCs w:val="28"/>
        </w:rPr>
        <w:t xml:space="preserve"> Since this project involves high-value items, the website must use HTTPS and SSL certification to protect user data and financial transactions.</w:t>
      </w:r>
    </w:p>
    <w:p w14:paraId="08F2FE40" w14:textId="6B10F0B9" w:rsidR="0041191A" w:rsidRPr="00353E8B" w:rsidRDefault="0041191A" w:rsidP="0041191A">
      <w:pPr>
        <w:pStyle w:val="ListParagraph"/>
        <w:numPr>
          <w:ilvl w:val="0"/>
          <w:numId w:val="32"/>
        </w:numPr>
        <w:rPr>
          <w:rFonts w:ascii="Times New Roman" w:hAnsi="Times New Roman" w:cs="Times New Roman"/>
          <w:sz w:val="28"/>
          <w:szCs w:val="28"/>
        </w:rPr>
      </w:pPr>
      <w:r w:rsidRPr="00353E8B">
        <w:rPr>
          <w:rFonts w:ascii="Times New Roman" w:hAnsi="Times New Roman" w:cs="Times New Roman"/>
          <w:b/>
          <w:bCs/>
          <w:sz w:val="28"/>
          <w:szCs w:val="28"/>
        </w:rPr>
        <w:t>Accessibility:</w:t>
      </w:r>
      <w:r w:rsidRPr="00353E8B">
        <w:rPr>
          <w:rFonts w:ascii="Times New Roman" w:hAnsi="Times New Roman" w:cs="Times New Roman"/>
          <w:sz w:val="28"/>
          <w:szCs w:val="28"/>
        </w:rPr>
        <w:t xml:space="preserve"> The website should follow WCAG guidelines, ensuring that font sizes are readable and that the luxury colo</w:t>
      </w:r>
      <w:r w:rsidR="004D46AF" w:rsidRPr="00353E8B">
        <w:rPr>
          <w:rFonts w:ascii="Times New Roman" w:hAnsi="Times New Roman" w:cs="Times New Roman"/>
          <w:sz w:val="28"/>
          <w:szCs w:val="28"/>
        </w:rPr>
        <w:t>u</w:t>
      </w:r>
      <w:r w:rsidRPr="00353E8B">
        <w:rPr>
          <w:rFonts w:ascii="Times New Roman" w:hAnsi="Times New Roman" w:cs="Times New Roman"/>
          <w:sz w:val="28"/>
          <w:szCs w:val="28"/>
        </w:rPr>
        <w:t>r palette maintains proper contrast ratios for users with visual impairments.</w:t>
      </w:r>
    </w:p>
    <w:p w14:paraId="1230B9FB" w14:textId="700896DB" w:rsidR="0041191A" w:rsidRPr="00353E8B" w:rsidRDefault="0041191A" w:rsidP="004D46AF">
      <w:pPr>
        <w:rPr>
          <w:rFonts w:ascii="Times New Roman" w:hAnsi="Times New Roman" w:cs="Times New Roman"/>
          <w:sz w:val="28"/>
          <w:szCs w:val="28"/>
        </w:rPr>
      </w:pPr>
    </w:p>
    <w:p w14:paraId="725B873B" w14:textId="77777777" w:rsidR="0041191A" w:rsidRPr="00353E8B" w:rsidRDefault="0041191A" w:rsidP="0041191A">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Conclusion</w:t>
      </w:r>
    </w:p>
    <w:p w14:paraId="3C5FD35A" w14:textId="186B6511" w:rsidR="0041191A" w:rsidRPr="0041191A" w:rsidRDefault="0041191A" w:rsidP="0041191A">
      <w:pPr>
        <w:pStyle w:val="ListParagraph"/>
        <w:rPr>
          <w:sz w:val="28"/>
          <w:szCs w:val="28"/>
        </w:rPr>
      </w:pPr>
      <w:r w:rsidRPr="00353E8B">
        <w:rPr>
          <w:rFonts w:ascii="Times New Roman" w:hAnsi="Times New Roman" w:cs="Times New Roman"/>
          <w:sz w:val="28"/>
          <w:szCs w:val="28"/>
        </w:rPr>
        <w:t>By adhering to these comprehensive functional and non-functional requirements, the jewel</w:t>
      </w:r>
      <w:r w:rsidR="004D46AF" w:rsidRPr="00353E8B">
        <w:rPr>
          <w:rFonts w:ascii="Times New Roman" w:hAnsi="Times New Roman" w:cs="Times New Roman"/>
          <w:sz w:val="28"/>
          <w:szCs w:val="28"/>
        </w:rPr>
        <w:t>le</w:t>
      </w:r>
      <w:r w:rsidRPr="00353E8B">
        <w:rPr>
          <w:rFonts w:ascii="Times New Roman" w:hAnsi="Times New Roman" w:cs="Times New Roman"/>
          <w:sz w:val="28"/>
          <w:szCs w:val="28"/>
        </w:rPr>
        <w:t>ry project aims to deliver a robust, user-friendly, and high-performing web application. This approach ensures the platform meets modern e-commerce standards while exceeding the expectations of a premium clientele.</w:t>
      </w:r>
    </w:p>
    <w:p w14:paraId="21784847" w14:textId="145760C3" w:rsidR="004D46AF" w:rsidRPr="0009764C" w:rsidRDefault="004D46AF" w:rsidP="0009764C">
      <w:pPr>
        <w:rPr>
          <w:sz w:val="28"/>
          <w:szCs w:val="28"/>
        </w:rPr>
      </w:pPr>
    </w:p>
    <w:p w14:paraId="53D1ED7C" w14:textId="77777777" w:rsidR="00353E8B" w:rsidRDefault="00353E8B" w:rsidP="004D46AF">
      <w:pPr>
        <w:pStyle w:val="ListParagraph"/>
        <w:rPr>
          <w:b/>
          <w:bCs/>
          <w:sz w:val="36"/>
          <w:szCs w:val="36"/>
        </w:rPr>
      </w:pPr>
    </w:p>
    <w:p w14:paraId="1E79935A" w14:textId="2411A41F" w:rsidR="004D46AF" w:rsidRPr="00353E8B" w:rsidRDefault="004D46AF" w:rsidP="004D46AF">
      <w:pPr>
        <w:pStyle w:val="ListParagraph"/>
        <w:rPr>
          <w:rFonts w:ascii="Times New Roman" w:hAnsi="Times New Roman" w:cs="Times New Roman"/>
          <w:b/>
          <w:bCs/>
          <w:sz w:val="36"/>
          <w:szCs w:val="36"/>
        </w:rPr>
      </w:pPr>
      <w:r w:rsidRPr="00353E8B">
        <w:rPr>
          <w:rFonts w:ascii="Times New Roman" w:hAnsi="Times New Roman" w:cs="Times New Roman"/>
          <w:b/>
          <w:bCs/>
          <w:sz w:val="36"/>
          <w:szCs w:val="36"/>
        </w:rPr>
        <w:lastRenderedPageBreak/>
        <w:t xml:space="preserve">5. </w:t>
      </w:r>
      <w:r w:rsidRPr="00353E8B">
        <w:rPr>
          <w:rFonts w:ascii="Times New Roman" w:hAnsi="Times New Roman" w:cs="Times New Roman"/>
          <w:b/>
          <w:bCs/>
          <w:sz w:val="36"/>
          <w:szCs w:val="36"/>
          <w:u w:val="single"/>
        </w:rPr>
        <w:t>TECHNOLOGY USED</w:t>
      </w:r>
    </w:p>
    <w:p w14:paraId="31E82EF4" w14:textId="77777777" w:rsidR="0009764C" w:rsidRPr="00353E8B" w:rsidRDefault="0009764C" w:rsidP="004D46AF">
      <w:pPr>
        <w:pStyle w:val="ListParagraph"/>
        <w:rPr>
          <w:rFonts w:ascii="Times New Roman" w:hAnsi="Times New Roman" w:cs="Times New Roman"/>
          <w:b/>
          <w:bCs/>
          <w:sz w:val="28"/>
          <w:szCs w:val="28"/>
        </w:rPr>
      </w:pPr>
    </w:p>
    <w:p w14:paraId="3916A914" w14:textId="3C5BC881" w:rsidR="004D46AF" w:rsidRPr="00353E8B" w:rsidRDefault="004D46AF" w:rsidP="004D46AF">
      <w:pPr>
        <w:pStyle w:val="ListParagraph"/>
        <w:rPr>
          <w:rFonts w:ascii="Times New Roman" w:hAnsi="Times New Roman" w:cs="Times New Roman"/>
          <w:sz w:val="28"/>
          <w:szCs w:val="28"/>
        </w:rPr>
      </w:pPr>
      <w:r w:rsidRPr="00353E8B">
        <w:rPr>
          <w:rFonts w:ascii="Times New Roman" w:hAnsi="Times New Roman" w:cs="Times New Roman"/>
          <w:sz w:val="28"/>
          <w:szCs w:val="28"/>
        </w:rPr>
        <w:t>The jewel</w:t>
      </w:r>
      <w:r w:rsidR="0009764C" w:rsidRPr="00353E8B">
        <w:rPr>
          <w:rFonts w:ascii="Times New Roman" w:hAnsi="Times New Roman" w:cs="Times New Roman"/>
          <w:sz w:val="28"/>
          <w:szCs w:val="28"/>
        </w:rPr>
        <w:t>le</w:t>
      </w:r>
      <w:r w:rsidRPr="00353E8B">
        <w:rPr>
          <w:rFonts w:ascii="Times New Roman" w:hAnsi="Times New Roman" w:cs="Times New Roman"/>
          <w:sz w:val="28"/>
          <w:szCs w:val="28"/>
        </w:rPr>
        <w:t>ry website project leverages a sophisticated combination of modern web development technologies to deliver a visually opulent, responsive, and secure shopping experience. Each technology plays a vital role in creating a robust application capable of handling high-value digital assets and complex user interactions.</w:t>
      </w:r>
    </w:p>
    <w:p w14:paraId="19FD393B" w14:textId="77777777" w:rsidR="0009764C" w:rsidRPr="00353E8B" w:rsidRDefault="0009764C" w:rsidP="004D46AF">
      <w:pPr>
        <w:pStyle w:val="ListParagraph"/>
        <w:rPr>
          <w:rFonts w:ascii="Times New Roman" w:hAnsi="Times New Roman" w:cs="Times New Roman"/>
          <w:sz w:val="28"/>
          <w:szCs w:val="28"/>
        </w:rPr>
      </w:pPr>
    </w:p>
    <w:p w14:paraId="356145C0" w14:textId="6C1A670A" w:rsidR="004D46AF" w:rsidRPr="00353E8B" w:rsidRDefault="004D46AF" w:rsidP="004D46AF">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 xml:space="preserve"> HTML (Hyper</w:t>
      </w:r>
      <w:r w:rsidR="0009764C" w:rsidRPr="00353E8B">
        <w:rPr>
          <w:rFonts w:ascii="Times New Roman" w:hAnsi="Times New Roman" w:cs="Times New Roman"/>
          <w:b/>
          <w:bCs/>
          <w:sz w:val="28"/>
          <w:szCs w:val="28"/>
        </w:rPr>
        <w:t xml:space="preserve">text </w:t>
      </w:r>
      <w:r w:rsidRPr="00353E8B">
        <w:rPr>
          <w:rFonts w:ascii="Times New Roman" w:hAnsi="Times New Roman" w:cs="Times New Roman"/>
          <w:b/>
          <w:bCs/>
          <w:sz w:val="28"/>
          <w:szCs w:val="28"/>
        </w:rPr>
        <w:t xml:space="preserve"> Markup Language)</w:t>
      </w:r>
    </w:p>
    <w:p w14:paraId="6FBD9649" w14:textId="493CDD19" w:rsidR="004D46AF" w:rsidRPr="00353E8B" w:rsidRDefault="004D46AF" w:rsidP="004D46AF">
      <w:pPr>
        <w:pStyle w:val="ListParagraph"/>
        <w:rPr>
          <w:rFonts w:ascii="Times New Roman" w:hAnsi="Times New Roman" w:cs="Times New Roman"/>
          <w:sz w:val="28"/>
          <w:szCs w:val="28"/>
        </w:rPr>
      </w:pPr>
      <w:r w:rsidRPr="00353E8B">
        <w:rPr>
          <w:rFonts w:ascii="Times New Roman" w:hAnsi="Times New Roman" w:cs="Times New Roman"/>
          <w:sz w:val="28"/>
          <w:szCs w:val="28"/>
        </w:rPr>
        <w:t>HTML forms the structural foundation of the project by defining the semantic content and organization of the jewel</w:t>
      </w:r>
      <w:r w:rsidR="0009764C" w:rsidRPr="00353E8B">
        <w:rPr>
          <w:rFonts w:ascii="Times New Roman" w:hAnsi="Times New Roman" w:cs="Times New Roman"/>
          <w:sz w:val="28"/>
          <w:szCs w:val="28"/>
        </w:rPr>
        <w:t>le</w:t>
      </w:r>
      <w:r w:rsidRPr="00353E8B">
        <w:rPr>
          <w:rFonts w:ascii="Times New Roman" w:hAnsi="Times New Roman" w:cs="Times New Roman"/>
          <w:sz w:val="28"/>
          <w:szCs w:val="28"/>
        </w:rPr>
        <w:t>ry storefront. It is used to:</w:t>
      </w:r>
    </w:p>
    <w:p w14:paraId="573B6FEB" w14:textId="77777777" w:rsidR="004D46AF" w:rsidRPr="00353E8B" w:rsidRDefault="004D46AF" w:rsidP="004D46AF">
      <w:pPr>
        <w:pStyle w:val="ListParagraph"/>
        <w:numPr>
          <w:ilvl w:val="0"/>
          <w:numId w:val="35"/>
        </w:numPr>
        <w:rPr>
          <w:rFonts w:ascii="Times New Roman" w:hAnsi="Times New Roman" w:cs="Times New Roman"/>
          <w:sz w:val="28"/>
          <w:szCs w:val="28"/>
        </w:rPr>
      </w:pPr>
      <w:r w:rsidRPr="00353E8B">
        <w:rPr>
          <w:rFonts w:ascii="Times New Roman" w:hAnsi="Times New Roman" w:cs="Times New Roman"/>
          <w:b/>
          <w:bCs/>
          <w:sz w:val="28"/>
          <w:szCs w:val="28"/>
        </w:rPr>
        <w:t>Create Semantic Sections:</w:t>
      </w:r>
      <w:r w:rsidRPr="00353E8B">
        <w:rPr>
          <w:rFonts w:ascii="Times New Roman" w:hAnsi="Times New Roman" w:cs="Times New Roman"/>
          <w:sz w:val="28"/>
          <w:szCs w:val="28"/>
        </w:rPr>
        <w:t xml:space="preserve"> Define structured areas for product titles, purity specifications, and luxury categories such as Rings, Necklaces, and Bracelets.</w:t>
      </w:r>
    </w:p>
    <w:p w14:paraId="51BF05F4" w14:textId="66984C71" w:rsidR="0009764C" w:rsidRPr="00353E8B" w:rsidRDefault="004D46AF" w:rsidP="0009764C">
      <w:pPr>
        <w:pStyle w:val="ListParagraph"/>
        <w:numPr>
          <w:ilvl w:val="0"/>
          <w:numId w:val="35"/>
        </w:numPr>
        <w:rPr>
          <w:rFonts w:ascii="Times New Roman" w:hAnsi="Times New Roman" w:cs="Times New Roman"/>
          <w:sz w:val="28"/>
          <w:szCs w:val="28"/>
        </w:rPr>
      </w:pPr>
      <w:r w:rsidRPr="00353E8B">
        <w:rPr>
          <w:rFonts w:ascii="Times New Roman" w:hAnsi="Times New Roman" w:cs="Times New Roman"/>
          <w:b/>
          <w:bCs/>
          <w:sz w:val="28"/>
          <w:szCs w:val="28"/>
        </w:rPr>
        <w:t>Design High-Definition Galleries:</w:t>
      </w:r>
      <w:r w:rsidRPr="00353E8B">
        <w:rPr>
          <w:rFonts w:ascii="Times New Roman" w:hAnsi="Times New Roman" w:cs="Times New Roman"/>
          <w:sz w:val="28"/>
          <w:szCs w:val="28"/>
        </w:rPr>
        <w:t xml:space="preserve"> Establish a framework for high-resolution image containers that allow customers to view the fine details of gemstones and metalwork</w:t>
      </w:r>
      <w:r w:rsidR="0009764C" w:rsidRPr="00353E8B">
        <w:rPr>
          <w:rFonts w:ascii="Times New Roman" w:hAnsi="Times New Roman" w:cs="Times New Roman"/>
          <w:sz w:val="28"/>
          <w:szCs w:val="28"/>
        </w:rPr>
        <w:t>.</w:t>
      </w:r>
    </w:p>
    <w:p w14:paraId="0A5D5A5A" w14:textId="52983D48" w:rsidR="004D46AF" w:rsidRPr="00353E8B" w:rsidRDefault="004D46AF" w:rsidP="004D46AF">
      <w:pPr>
        <w:pStyle w:val="ListParagraph"/>
        <w:numPr>
          <w:ilvl w:val="0"/>
          <w:numId w:val="35"/>
        </w:numPr>
        <w:rPr>
          <w:rFonts w:ascii="Times New Roman" w:hAnsi="Times New Roman" w:cs="Times New Roman"/>
          <w:sz w:val="28"/>
          <w:szCs w:val="28"/>
        </w:rPr>
      </w:pPr>
      <w:r w:rsidRPr="00353E8B">
        <w:rPr>
          <w:rFonts w:ascii="Times New Roman" w:hAnsi="Times New Roman" w:cs="Times New Roman"/>
          <w:b/>
          <w:bCs/>
          <w:sz w:val="28"/>
          <w:szCs w:val="28"/>
        </w:rPr>
        <w:t>Incorporate Metadata:</w:t>
      </w:r>
      <w:r w:rsidRPr="00353E8B">
        <w:rPr>
          <w:rFonts w:ascii="Times New Roman" w:hAnsi="Times New Roman" w:cs="Times New Roman"/>
          <w:sz w:val="28"/>
          <w:szCs w:val="28"/>
        </w:rPr>
        <w:t xml:space="preserve"> Utilize semantic tags for better accessibility and SEO optimization, ensuring the brand appears in searches for "Luxury Jewel</w:t>
      </w:r>
      <w:r w:rsidR="0009764C" w:rsidRPr="00353E8B">
        <w:rPr>
          <w:rFonts w:ascii="Times New Roman" w:hAnsi="Times New Roman" w:cs="Times New Roman"/>
          <w:sz w:val="28"/>
          <w:szCs w:val="28"/>
        </w:rPr>
        <w:t>le</w:t>
      </w:r>
      <w:r w:rsidRPr="00353E8B">
        <w:rPr>
          <w:rFonts w:ascii="Times New Roman" w:hAnsi="Times New Roman" w:cs="Times New Roman"/>
          <w:sz w:val="28"/>
          <w:szCs w:val="28"/>
        </w:rPr>
        <w:t>ry" or "Fine Gol."</w:t>
      </w:r>
    </w:p>
    <w:p w14:paraId="49793CF6" w14:textId="77777777" w:rsidR="0009764C" w:rsidRPr="00353E8B" w:rsidRDefault="0009764C" w:rsidP="004D46AF">
      <w:pPr>
        <w:pStyle w:val="ListParagraph"/>
        <w:rPr>
          <w:rFonts w:ascii="Times New Roman" w:hAnsi="Times New Roman" w:cs="Times New Roman"/>
          <w:b/>
          <w:bCs/>
          <w:sz w:val="28"/>
          <w:szCs w:val="28"/>
        </w:rPr>
      </w:pPr>
    </w:p>
    <w:p w14:paraId="3A5FE8D7" w14:textId="5D2AAE9A" w:rsidR="004D46AF" w:rsidRPr="00353E8B" w:rsidRDefault="004D46AF" w:rsidP="004D46AF">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 xml:space="preserve"> CSS (Cascading Style Sheets)</w:t>
      </w:r>
    </w:p>
    <w:p w14:paraId="0C745826" w14:textId="172319AB" w:rsidR="004D46AF" w:rsidRPr="00353E8B" w:rsidRDefault="004D46AF" w:rsidP="004D46AF">
      <w:pPr>
        <w:pStyle w:val="ListParagraph"/>
        <w:rPr>
          <w:rFonts w:ascii="Times New Roman" w:hAnsi="Times New Roman" w:cs="Times New Roman"/>
          <w:sz w:val="28"/>
          <w:szCs w:val="28"/>
        </w:rPr>
      </w:pPr>
      <w:r w:rsidRPr="00353E8B">
        <w:rPr>
          <w:rFonts w:ascii="Times New Roman" w:hAnsi="Times New Roman" w:cs="Times New Roman"/>
          <w:sz w:val="28"/>
          <w:szCs w:val="28"/>
        </w:rPr>
        <w:t>CSS is employed to style the web pages, ensuring the digital showroom reflects the prestige of a physical jewel</w:t>
      </w:r>
      <w:r w:rsidR="0009764C" w:rsidRPr="00353E8B">
        <w:rPr>
          <w:rFonts w:ascii="Times New Roman" w:hAnsi="Times New Roman" w:cs="Times New Roman"/>
          <w:sz w:val="28"/>
          <w:szCs w:val="28"/>
        </w:rPr>
        <w:t>le</w:t>
      </w:r>
      <w:r w:rsidRPr="00353E8B">
        <w:rPr>
          <w:rFonts w:ascii="Times New Roman" w:hAnsi="Times New Roman" w:cs="Times New Roman"/>
          <w:sz w:val="28"/>
          <w:szCs w:val="28"/>
        </w:rPr>
        <w:t>ry boutique. It focuses on:</w:t>
      </w:r>
    </w:p>
    <w:p w14:paraId="66666DB0" w14:textId="77777777" w:rsidR="004D46AF" w:rsidRPr="00353E8B" w:rsidRDefault="004D46AF" w:rsidP="004D46AF">
      <w:pPr>
        <w:pStyle w:val="ListParagraph"/>
        <w:numPr>
          <w:ilvl w:val="0"/>
          <w:numId w:val="36"/>
        </w:numPr>
        <w:rPr>
          <w:rFonts w:ascii="Times New Roman" w:hAnsi="Times New Roman" w:cs="Times New Roman"/>
          <w:sz w:val="28"/>
          <w:szCs w:val="28"/>
        </w:rPr>
      </w:pPr>
      <w:r w:rsidRPr="00353E8B">
        <w:rPr>
          <w:rFonts w:ascii="Times New Roman" w:hAnsi="Times New Roman" w:cs="Times New Roman"/>
          <w:b/>
          <w:bCs/>
          <w:sz w:val="28"/>
          <w:szCs w:val="28"/>
        </w:rPr>
        <w:t>Layout Adjustments:</w:t>
      </w:r>
      <w:r w:rsidRPr="00353E8B">
        <w:rPr>
          <w:rFonts w:ascii="Times New Roman" w:hAnsi="Times New Roman" w:cs="Times New Roman"/>
          <w:sz w:val="28"/>
          <w:szCs w:val="28"/>
        </w:rPr>
        <w:t xml:space="preserve"> Designing a responsive and fluid layout that maintains the "brilliance" of product photos across all screen sizes.</w:t>
      </w:r>
    </w:p>
    <w:p w14:paraId="028AE883" w14:textId="389C79AE" w:rsidR="004D46AF" w:rsidRPr="00353E8B" w:rsidRDefault="004D46AF" w:rsidP="004D46AF">
      <w:pPr>
        <w:pStyle w:val="ListParagraph"/>
        <w:numPr>
          <w:ilvl w:val="0"/>
          <w:numId w:val="36"/>
        </w:numPr>
        <w:rPr>
          <w:rFonts w:ascii="Times New Roman" w:hAnsi="Times New Roman" w:cs="Times New Roman"/>
          <w:sz w:val="28"/>
          <w:szCs w:val="28"/>
        </w:rPr>
      </w:pPr>
      <w:r w:rsidRPr="00353E8B">
        <w:rPr>
          <w:rFonts w:ascii="Times New Roman" w:hAnsi="Times New Roman" w:cs="Times New Roman"/>
          <w:b/>
          <w:bCs/>
          <w:sz w:val="28"/>
          <w:szCs w:val="28"/>
        </w:rPr>
        <w:t>Luxury Colo</w:t>
      </w:r>
      <w:r w:rsidR="0009764C" w:rsidRPr="00353E8B">
        <w:rPr>
          <w:rFonts w:ascii="Times New Roman" w:hAnsi="Times New Roman" w:cs="Times New Roman"/>
          <w:b/>
          <w:bCs/>
          <w:sz w:val="28"/>
          <w:szCs w:val="28"/>
        </w:rPr>
        <w:t>u</w:t>
      </w:r>
      <w:r w:rsidRPr="00353E8B">
        <w:rPr>
          <w:rFonts w:ascii="Times New Roman" w:hAnsi="Times New Roman" w:cs="Times New Roman"/>
          <w:b/>
          <w:bCs/>
          <w:sz w:val="28"/>
          <w:szCs w:val="28"/>
        </w:rPr>
        <w:t>r Schemes:</w:t>
      </w:r>
      <w:r w:rsidRPr="00353E8B">
        <w:rPr>
          <w:rFonts w:ascii="Times New Roman" w:hAnsi="Times New Roman" w:cs="Times New Roman"/>
          <w:sz w:val="28"/>
          <w:szCs w:val="28"/>
        </w:rPr>
        <w:t xml:space="preserve"> Implementing consistent palettes—such as </w:t>
      </w:r>
      <w:r w:rsidRPr="00353E8B">
        <w:rPr>
          <w:rFonts w:ascii="Times New Roman" w:hAnsi="Times New Roman" w:cs="Times New Roman"/>
          <w:b/>
          <w:bCs/>
          <w:sz w:val="28"/>
          <w:szCs w:val="28"/>
        </w:rPr>
        <w:t>Champagne Gold (#D4AF37)</w:t>
      </w:r>
      <w:r w:rsidRPr="00353E8B">
        <w:rPr>
          <w:rFonts w:ascii="Times New Roman" w:hAnsi="Times New Roman" w:cs="Times New Roman"/>
          <w:sz w:val="28"/>
          <w:szCs w:val="28"/>
        </w:rPr>
        <w:t>, Royal Silver, and Deep Charcoal—to reflect the project’s high-end theme.</w:t>
      </w:r>
    </w:p>
    <w:p w14:paraId="26068876" w14:textId="77777777" w:rsidR="004D46AF" w:rsidRPr="00353E8B" w:rsidRDefault="004D46AF" w:rsidP="004D46AF">
      <w:pPr>
        <w:pStyle w:val="ListParagraph"/>
        <w:numPr>
          <w:ilvl w:val="0"/>
          <w:numId w:val="36"/>
        </w:numPr>
        <w:rPr>
          <w:rFonts w:ascii="Times New Roman" w:hAnsi="Times New Roman" w:cs="Times New Roman"/>
          <w:sz w:val="28"/>
          <w:szCs w:val="28"/>
        </w:rPr>
      </w:pPr>
      <w:r w:rsidRPr="00353E8B">
        <w:rPr>
          <w:rFonts w:ascii="Times New Roman" w:hAnsi="Times New Roman" w:cs="Times New Roman"/>
          <w:b/>
          <w:bCs/>
          <w:sz w:val="28"/>
          <w:szCs w:val="28"/>
        </w:rPr>
        <w:t>Typography and Spacing:</w:t>
      </w:r>
      <w:r w:rsidRPr="00353E8B">
        <w:rPr>
          <w:rFonts w:ascii="Times New Roman" w:hAnsi="Times New Roman" w:cs="Times New Roman"/>
          <w:sz w:val="28"/>
          <w:szCs w:val="28"/>
        </w:rPr>
        <w:t xml:space="preserve"> Ensuring readability of technical specs (like Karat and Carat) through elegant serif font choices and balanced white space.</w:t>
      </w:r>
    </w:p>
    <w:p w14:paraId="63ADEA6A" w14:textId="77777777" w:rsidR="004D46AF" w:rsidRPr="00353E8B" w:rsidRDefault="004D46AF" w:rsidP="004D46AF">
      <w:pPr>
        <w:pStyle w:val="ListParagraph"/>
        <w:numPr>
          <w:ilvl w:val="0"/>
          <w:numId w:val="36"/>
        </w:numPr>
        <w:rPr>
          <w:rFonts w:ascii="Times New Roman" w:hAnsi="Times New Roman" w:cs="Times New Roman"/>
          <w:sz w:val="28"/>
          <w:szCs w:val="28"/>
        </w:rPr>
      </w:pPr>
      <w:r w:rsidRPr="00353E8B">
        <w:rPr>
          <w:rFonts w:ascii="Times New Roman" w:hAnsi="Times New Roman" w:cs="Times New Roman"/>
          <w:b/>
          <w:bCs/>
          <w:sz w:val="28"/>
          <w:szCs w:val="28"/>
        </w:rPr>
        <w:t>Interactive Animations:</w:t>
      </w:r>
      <w:r w:rsidRPr="00353E8B">
        <w:rPr>
          <w:rFonts w:ascii="Times New Roman" w:hAnsi="Times New Roman" w:cs="Times New Roman"/>
          <w:sz w:val="28"/>
          <w:szCs w:val="28"/>
        </w:rPr>
        <w:t xml:space="preserve"> Adding subtle transitions and hover effects to product cards to simulate the "sparkle" of jewelry when a user interacts with an item.</w:t>
      </w:r>
    </w:p>
    <w:p w14:paraId="1C144488" w14:textId="77777777" w:rsidR="0009764C" w:rsidRDefault="0009764C" w:rsidP="004D46AF">
      <w:pPr>
        <w:pStyle w:val="ListParagraph"/>
        <w:rPr>
          <w:b/>
          <w:bCs/>
          <w:sz w:val="28"/>
          <w:szCs w:val="28"/>
        </w:rPr>
      </w:pPr>
    </w:p>
    <w:p w14:paraId="4232192D" w14:textId="16FCA552" w:rsidR="00353E8B" w:rsidRDefault="00353E8B" w:rsidP="004D46AF">
      <w:pPr>
        <w:pStyle w:val="ListParagraph"/>
        <w:rPr>
          <w:b/>
          <w:bCs/>
          <w:sz w:val="28"/>
          <w:szCs w:val="28"/>
        </w:rPr>
      </w:pPr>
    </w:p>
    <w:p w14:paraId="5A03890A" w14:textId="77777777" w:rsidR="00353E8B" w:rsidRDefault="00353E8B" w:rsidP="004D46AF">
      <w:pPr>
        <w:pStyle w:val="ListParagraph"/>
        <w:rPr>
          <w:b/>
          <w:bCs/>
          <w:sz w:val="28"/>
          <w:szCs w:val="28"/>
        </w:rPr>
      </w:pPr>
    </w:p>
    <w:p w14:paraId="2206C34B" w14:textId="755F09B0" w:rsidR="004D46AF" w:rsidRPr="00353E8B" w:rsidRDefault="004D46AF" w:rsidP="004D46AF">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lastRenderedPageBreak/>
        <w:t>JavaScript</w:t>
      </w:r>
    </w:p>
    <w:p w14:paraId="787EE577" w14:textId="77777777" w:rsidR="004D46AF" w:rsidRPr="00353E8B" w:rsidRDefault="004D46AF" w:rsidP="004D46AF">
      <w:pPr>
        <w:pStyle w:val="ListParagraph"/>
        <w:rPr>
          <w:rFonts w:ascii="Times New Roman" w:hAnsi="Times New Roman" w:cs="Times New Roman"/>
          <w:sz w:val="28"/>
          <w:szCs w:val="28"/>
        </w:rPr>
      </w:pPr>
      <w:r w:rsidRPr="00353E8B">
        <w:rPr>
          <w:rFonts w:ascii="Times New Roman" w:hAnsi="Times New Roman" w:cs="Times New Roman"/>
          <w:sz w:val="28"/>
          <w:szCs w:val="28"/>
        </w:rPr>
        <w:t>JavaScript introduces dynamic functionality and real-time interactivity, which are essential for a modern e-commerce user experience. Key uses include:</w:t>
      </w:r>
    </w:p>
    <w:p w14:paraId="3736028A" w14:textId="77777777" w:rsidR="004D46AF" w:rsidRPr="00353E8B" w:rsidRDefault="004D46AF" w:rsidP="004D46AF">
      <w:pPr>
        <w:pStyle w:val="ListParagraph"/>
        <w:numPr>
          <w:ilvl w:val="0"/>
          <w:numId w:val="37"/>
        </w:numPr>
        <w:rPr>
          <w:rFonts w:ascii="Times New Roman" w:hAnsi="Times New Roman" w:cs="Times New Roman"/>
          <w:sz w:val="28"/>
          <w:szCs w:val="28"/>
        </w:rPr>
      </w:pPr>
      <w:r w:rsidRPr="00353E8B">
        <w:rPr>
          <w:rFonts w:ascii="Times New Roman" w:hAnsi="Times New Roman" w:cs="Times New Roman"/>
          <w:b/>
          <w:bCs/>
          <w:sz w:val="28"/>
          <w:szCs w:val="28"/>
        </w:rPr>
        <w:t>Image Magnification:</w:t>
      </w:r>
      <w:r w:rsidRPr="00353E8B">
        <w:rPr>
          <w:rFonts w:ascii="Times New Roman" w:hAnsi="Times New Roman" w:cs="Times New Roman"/>
          <w:sz w:val="28"/>
          <w:szCs w:val="28"/>
        </w:rPr>
        <w:t xml:space="preserve"> Enabling a "Zoom-in" or "Loupe" feature so users can inspect hallmark stamps and diamond clarity without reloading the page.</w:t>
      </w:r>
    </w:p>
    <w:p w14:paraId="2E0C28CC" w14:textId="77777777" w:rsidR="004D46AF" w:rsidRPr="00353E8B" w:rsidRDefault="004D46AF" w:rsidP="004D46AF">
      <w:pPr>
        <w:pStyle w:val="ListParagraph"/>
        <w:numPr>
          <w:ilvl w:val="0"/>
          <w:numId w:val="37"/>
        </w:numPr>
        <w:rPr>
          <w:rFonts w:ascii="Times New Roman" w:hAnsi="Times New Roman" w:cs="Times New Roman"/>
          <w:sz w:val="28"/>
          <w:szCs w:val="28"/>
        </w:rPr>
      </w:pPr>
      <w:r w:rsidRPr="00353E8B">
        <w:rPr>
          <w:rFonts w:ascii="Times New Roman" w:hAnsi="Times New Roman" w:cs="Times New Roman"/>
          <w:b/>
          <w:bCs/>
          <w:sz w:val="28"/>
          <w:szCs w:val="28"/>
        </w:rPr>
        <w:t>Dynamic Content Updates:</w:t>
      </w:r>
      <w:r w:rsidRPr="00353E8B">
        <w:rPr>
          <w:rFonts w:ascii="Times New Roman" w:hAnsi="Times New Roman" w:cs="Times New Roman"/>
          <w:sz w:val="28"/>
          <w:szCs w:val="28"/>
        </w:rPr>
        <w:t xml:space="preserve"> Allowing the shopping cart and price totals to update instantly as users add or remove items.</w:t>
      </w:r>
    </w:p>
    <w:p w14:paraId="2385EA96" w14:textId="77777777" w:rsidR="004D46AF" w:rsidRPr="00353E8B" w:rsidRDefault="004D46AF" w:rsidP="004D46AF">
      <w:pPr>
        <w:pStyle w:val="ListParagraph"/>
        <w:numPr>
          <w:ilvl w:val="0"/>
          <w:numId w:val="37"/>
        </w:numPr>
        <w:rPr>
          <w:rFonts w:ascii="Times New Roman" w:hAnsi="Times New Roman" w:cs="Times New Roman"/>
          <w:sz w:val="28"/>
          <w:szCs w:val="28"/>
        </w:rPr>
      </w:pPr>
      <w:r w:rsidRPr="00353E8B">
        <w:rPr>
          <w:rFonts w:ascii="Times New Roman" w:hAnsi="Times New Roman" w:cs="Times New Roman"/>
          <w:b/>
          <w:bCs/>
          <w:sz w:val="28"/>
          <w:szCs w:val="28"/>
        </w:rPr>
        <w:t>Event Handling:</w:t>
      </w:r>
      <w:r w:rsidRPr="00353E8B">
        <w:rPr>
          <w:rFonts w:ascii="Times New Roman" w:hAnsi="Times New Roman" w:cs="Times New Roman"/>
          <w:sz w:val="28"/>
          <w:szCs w:val="28"/>
        </w:rPr>
        <w:t xml:space="preserve"> Managing critical user interactions such as "Add to Cart" clicks, form submissions for customization, and category filtering logic.</w:t>
      </w:r>
    </w:p>
    <w:p w14:paraId="6385331D" w14:textId="77777777" w:rsidR="004D46AF" w:rsidRPr="00353E8B" w:rsidRDefault="004D46AF" w:rsidP="004D46AF">
      <w:pPr>
        <w:pStyle w:val="ListParagraph"/>
        <w:numPr>
          <w:ilvl w:val="0"/>
          <w:numId w:val="37"/>
        </w:numPr>
        <w:rPr>
          <w:rFonts w:ascii="Times New Roman" w:hAnsi="Times New Roman" w:cs="Times New Roman"/>
          <w:sz w:val="28"/>
          <w:szCs w:val="28"/>
        </w:rPr>
      </w:pPr>
      <w:r w:rsidRPr="00353E8B">
        <w:rPr>
          <w:rFonts w:ascii="Times New Roman" w:hAnsi="Times New Roman" w:cs="Times New Roman"/>
          <w:b/>
          <w:bCs/>
          <w:sz w:val="28"/>
          <w:szCs w:val="28"/>
        </w:rPr>
        <w:t>Smooth Scrolling:</w:t>
      </w:r>
      <w:r w:rsidRPr="00353E8B">
        <w:rPr>
          <w:rFonts w:ascii="Times New Roman" w:hAnsi="Times New Roman" w:cs="Times New Roman"/>
          <w:sz w:val="28"/>
          <w:szCs w:val="28"/>
        </w:rPr>
        <w:t xml:space="preserve"> Enabling seamless navigation between the hero banner and featured collections for a polished, high-end feel.</w:t>
      </w:r>
    </w:p>
    <w:p w14:paraId="4EE3336F" w14:textId="77777777" w:rsidR="0009764C" w:rsidRPr="00353E8B" w:rsidRDefault="0009764C" w:rsidP="004D46AF">
      <w:pPr>
        <w:pStyle w:val="ListParagraph"/>
        <w:rPr>
          <w:rFonts w:ascii="Times New Roman" w:hAnsi="Times New Roman" w:cs="Times New Roman"/>
          <w:b/>
          <w:bCs/>
          <w:sz w:val="28"/>
          <w:szCs w:val="28"/>
        </w:rPr>
      </w:pPr>
    </w:p>
    <w:p w14:paraId="0806C956" w14:textId="257D3190" w:rsidR="004D46AF" w:rsidRPr="00353E8B" w:rsidRDefault="004D46AF" w:rsidP="004D46AF">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Bootstrap</w:t>
      </w:r>
    </w:p>
    <w:p w14:paraId="0766AE01" w14:textId="77777777" w:rsidR="004D46AF" w:rsidRPr="00353E8B" w:rsidRDefault="004D46AF" w:rsidP="004D46AF">
      <w:pPr>
        <w:pStyle w:val="ListParagraph"/>
        <w:rPr>
          <w:rFonts w:ascii="Times New Roman" w:hAnsi="Times New Roman" w:cs="Times New Roman"/>
          <w:sz w:val="28"/>
          <w:szCs w:val="28"/>
        </w:rPr>
      </w:pPr>
      <w:r w:rsidRPr="00353E8B">
        <w:rPr>
          <w:rFonts w:ascii="Times New Roman" w:hAnsi="Times New Roman" w:cs="Times New Roman"/>
          <w:sz w:val="28"/>
          <w:szCs w:val="28"/>
        </w:rPr>
        <w:t>Bootstrap, a popular front-end framework, simplifies the development process and ensures the site is mobile-ready—a critical requirement for modern luxury shoppers.</w:t>
      </w:r>
    </w:p>
    <w:p w14:paraId="092E13F7" w14:textId="77777777" w:rsidR="004D46AF" w:rsidRPr="00353E8B" w:rsidRDefault="004D46AF" w:rsidP="004D46AF">
      <w:pPr>
        <w:pStyle w:val="ListParagraph"/>
        <w:numPr>
          <w:ilvl w:val="0"/>
          <w:numId w:val="38"/>
        </w:numPr>
        <w:rPr>
          <w:rFonts w:ascii="Times New Roman" w:hAnsi="Times New Roman" w:cs="Times New Roman"/>
          <w:sz w:val="28"/>
          <w:szCs w:val="28"/>
        </w:rPr>
      </w:pPr>
      <w:r w:rsidRPr="00353E8B">
        <w:rPr>
          <w:rFonts w:ascii="Times New Roman" w:hAnsi="Times New Roman" w:cs="Times New Roman"/>
          <w:b/>
          <w:bCs/>
          <w:sz w:val="28"/>
          <w:szCs w:val="28"/>
        </w:rPr>
        <w:t>Responsive Grid System:</w:t>
      </w:r>
      <w:r w:rsidRPr="00353E8B">
        <w:rPr>
          <w:rFonts w:ascii="Times New Roman" w:hAnsi="Times New Roman" w:cs="Times New Roman"/>
          <w:sz w:val="28"/>
          <w:szCs w:val="28"/>
        </w:rPr>
        <w:t xml:space="preserve"> Provides a flexible structure to ensure jewelry grids (e.g., a 3-column layout for rings) align perfectly on desktops, tablets, and smartphones.</w:t>
      </w:r>
    </w:p>
    <w:p w14:paraId="47C095AA" w14:textId="77777777" w:rsidR="004D46AF" w:rsidRPr="00353E8B" w:rsidRDefault="004D46AF" w:rsidP="004D46AF">
      <w:pPr>
        <w:pStyle w:val="ListParagraph"/>
        <w:numPr>
          <w:ilvl w:val="0"/>
          <w:numId w:val="38"/>
        </w:numPr>
        <w:rPr>
          <w:rFonts w:ascii="Times New Roman" w:hAnsi="Times New Roman" w:cs="Times New Roman"/>
          <w:sz w:val="28"/>
          <w:szCs w:val="28"/>
        </w:rPr>
      </w:pPr>
      <w:r w:rsidRPr="00353E8B">
        <w:rPr>
          <w:rFonts w:ascii="Times New Roman" w:hAnsi="Times New Roman" w:cs="Times New Roman"/>
          <w:b/>
          <w:bCs/>
          <w:sz w:val="28"/>
          <w:szCs w:val="28"/>
        </w:rPr>
        <w:t>Pre-designed Components:</w:t>
      </w:r>
      <w:r w:rsidRPr="00353E8B">
        <w:rPr>
          <w:rFonts w:ascii="Times New Roman" w:hAnsi="Times New Roman" w:cs="Times New Roman"/>
          <w:sz w:val="28"/>
          <w:szCs w:val="28"/>
        </w:rPr>
        <w:t xml:space="preserve"> Speeds up development by offering ready-to-use elements like "Sticky" navigation bars, elegant modals for product previews, and carousels for the home page banner.</w:t>
      </w:r>
    </w:p>
    <w:p w14:paraId="423A77AB" w14:textId="1DC4CAD5" w:rsidR="004D46AF" w:rsidRPr="00353E8B" w:rsidRDefault="004D46AF" w:rsidP="004D46AF">
      <w:pPr>
        <w:pStyle w:val="ListParagraph"/>
        <w:numPr>
          <w:ilvl w:val="0"/>
          <w:numId w:val="38"/>
        </w:numPr>
        <w:rPr>
          <w:rFonts w:ascii="Times New Roman" w:hAnsi="Times New Roman" w:cs="Times New Roman"/>
          <w:sz w:val="28"/>
          <w:szCs w:val="28"/>
        </w:rPr>
      </w:pPr>
      <w:r w:rsidRPr="00353E8B">
        <w:rPr>
          <w:rFonts w:ascii="Times New Roman" w:hAnsi="Times New Roman" w:cs="Times New Roman"/>
          <w:b/>
          <w:bCs/>
          <w:sz w:val="28"/>
          <w:szCs w:val="28"/>
        </w:rPr>
        <w:t>Custom Styling:</w:t>
      </w:r>
      <w:r w:rsidRPr="00353E8B">
        <w:rPr>
          <w:rFonts w:ascii="Times New Roman" w:hAnsi="Times New Roman" w:cs="Times New Roman"/>
          <w:sz w:val="28"/>
          <w:szCs w:val="28"/>
        </w:rPr>
        <w:t xml:space="preserve"> Allows for easy customization of components to align with the unique visual identity and branding of the jewel</w:t>
      </w:r>
      <w:r w:rsidR="0009764C" w:rsidRPr="00353E8B">
        <w:rPr>
          <w:rFonts w:ascii="Times New Roman" w:hAnsi="Times New Roman" w:cs="Times New Roman"/>
          <w:sz w:val="28"/>
          <w:szCs w:val="28"/>
        </w:rPr>
        <w:t>le</w:t>
      </w:r>
      <w:r w:rsidRPr="00353E8B">
        <w:rPr>
          <w:rFonts w:ascii="Times New Roman" w:hAnsi="Times New Roman" w:cs="Times New Roman"/>
          <w:sz w:val="28"/>
          <w:szCs w:val="28"/>
        </w:rPr>
        <w:t>r</w:t>
      </w:r>
      <w:r w:rsidR="0009764C" w:rsidRPr="00353E8B">
        <w:rPr>
          <w:rFonts w:ascii="Times New Roman" w:hAnsi="Times New Roman" w:cs="Times New Roman"/>
          <w:sz w:val="28"/>
          <w:szCs w:val="28"/>
        </w:rPr>
        <w:t>y</w:t>
      </w:r>
      <w:r w:rsidRPr="00353E8B">
        <w:rPr>
          <w:rFonts w:ascii="Times New Roman" w:hAnsi="Times New Roman" w:cs="Times New Roman"/>
          <w:sz w:val="28"/>
          <w:szCs w:val="28"/>
        </w:rPr>
        <w:t xml:space="preserve"> project.</w:t>
      </w:r>
    </w:p>
    <w:p w14:paraId="2A109247" w14:textId="77777777" w:rsidR="0009764C" w:rsidRPr="00353E8B" w:rsidRDefault="0009764C" w:rsidP="004D46AF">
      <w:pPr>
        <w:pStyle w:val="ListParagraph"/>
        <w:rPr>
          <w:rFonts w:ascii="Times New Roman" w:hAnsi="Times New Roman" w:cs="Times New Roman"/>
          <w:b/>
          <w:bCs/>
          <w:sz w:val="28"/>
          <w:szCs w:val="28"/>
        </w:rPr>
      </w:pPr>
    </w:p>
    <w:p w14:paraId="580DBDF3" w14:textId="0F0ABD65" w:rsidR="004D46AF" w:rsidRPr="00353E8B" w:rsidRDefault="004D46AF" w:rsidP="004D46AF">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 xml:space="preserve"> Other Potential Tools and Libraries</w:t>
      </w:r>
    </w:p>
    <w:p w14:paraId="223D0386" w14:textId="77777777" w:rsidR="004D46AF" w:rsidRPr="00353E8B" w:rsidRDefault="004D46AF" w:rsidP="004D46AF">
      <w:pPr>
        <w:pStyle w:val="ListParagraph"/>
        <w:rPr>
          <w:rFonts w:ascii="Times New Roman" w:hAnsi="Times New Roman" w:cs="Times New Roman"/>
          <w:sz w:val="28"/>
          <w:szCs w:val="28"/>
        </w:rPr>
      </w:pPr>
      <w:r w:rsidRPr="00353E8B">
        <w:rPr>
          <w:rFonts w:ascii="Times New Roman" w:hAnsi="Times New Roman" w:cs="Times New Roman"/>
          <w:sz w:val="28"/>
          <w:szCs w:val="28"/>
        </w:rPr>
        <w:t>While not explicitly implemented in the current version, the following tools may be integrated in future iterations to enhance the application:</w:t>
      </w:r>
    </w:p>
    <w:p w14:paraId="19BCE2E8" w14:textId="77777777" w:rsidR="004D46AF" w:rsidRPr="00353E8B" w:rsidRDefault="004D46AF" w:rsidP="004D46AF">
      <w:pPr>
        <w:pStyle w:val="ListParagraph"/>
        <w:numPr>
          <w:ilvl w:val="0"/>
          <w:numId w:val="39"/>
        </w:numPr>
        <w:rPr>
          <w:rFonts w:ascii="Times New Roman" w:hAnsi="Times New Roman" w:cs="Times New Roman"/>
          <w:sz w:val="28"/>
          <w:szCs w:val="28"/>
        </w:rPr>
      </w:pPr>
      <w:r w:rsidRPr="00353E8B">
        <w:rPr>
          <w:rFonts w:ascii="Times New Roman" w:hAnsi="Times New Roman" w:cs="Times New Roman"/>
          <w:b/>
          <w:bCs/>
          <w:sz w:val="28"/>
          <w:szCs w:val="28"/>
        </w:rPr>
        <w:t>Font Awesome:</w:t>
      </w:r>
      <w:r w:rsidRPr="00353E8B">
        <w:rPr>
          <w:rFonts w:ascii="Times New Roman" w:hAnsi="Times New Roman" w:cs="Times New Roman"/>
          <w:sz w:val="28"/>
          <w:szCs w:val="28"/>
        </w:rPr>
        <w:t xml:space="preserve"> For incorporating scalable icons representing the shopping cart, user account, and social media handles.</w:t>
      </w:r>
    </w:p>
    <w:p w14:paraId="7E598CBC" w14:textId="3A1C5C26" w:rsidR="004D46AF" w:rsidRPr="00353E8B" w:rsidRDefault="004D46AF" w:rsidP="004D46AF">
      <w:pPr>
        <w:pStyle w:val="ListParagraph"/>
        <w:numPr>
          <w:ilvl w:val="0"/>
          <w:numId w:val="39"/>
        </w:numPr>
        <w:rPr>
          <w:rFonts w:ascii="Times New Roman" w:hAnsi="Times New Roman" w:cs="Times New Roman"/>
          <w:sz w:val="28"/>
          <w:szCs w:val="28"/>
        </w:rPr>
      </w:pPr>
      <w:r w:rsidRPr="00353E8B">
        <w:rPr>
          <w:rFonts w:ascii="Times New Roman" w:hAnsi="Times New Roman" w:cs="Times New Roman"/>
          <w:b/>
          <w:bCs/>
          <w:sz w:val="28"/>
          <w:szCs w:val="28"/>
        </w:rPr>
        <w:t>SASS/LESS:</w:t>
      </w:r>
      <w:r w:rsidRPr="00353E8B">
        <w:rPr>
          <w:rFonts w:ascii="Times New Roman" w:hAnsi="Times New Roman" w:cs="Times New Roman"/>
          <w:sz w:val="28"/>
          <w:szCs w:val="28"/>
        </w:rPr>
        <w:t xml:space="preserve"> For advanced CSS preprocessing to manage complex style sheets for a large-scale jewel</w:t>
      </w:r>
      <w:r w:rsidR="0009764C" w:rsidRPr="00353E8B">
        <w:rPr>
          <w:rFonts w:ascii="Times New Roman" w:hAnsi="Times New Roman" w:cs="Times New Roman"/>
          <w:sz w:val="28"/>
          <w:szCs w:val="28"/>
        </w:rPr>
        <w:t>le</w:t>
      </w:r>
      <w:r w:rsidRPr="00353E8B">
        <w:rPr>
          <w:rFonts w:ascii="Times New Roman" w:hAnsi="Times New Roman" w:cs="Times New Roman"/>
          <w:sz w:val="28"/>
          <w:szCs w:val="28"/>
        </w:rPr>
        <w:t xml:space="preserve">ry </w:t>
      </w:r>
      <w:r w:rsidR="0009764C" w:rsidRPr="00353E8B">
        <w:rPr>
          <w:rFonts w:ascii="Times New Roman" w:hAnsi="Times New Roman" w:cs="Times New Roman"/>
          <w:sz w:val="28"/>
          <w:szCs w:val="28"/>
        </w:rPr>
        <w:t>.</w:t>
      </w:r>
    </w:p>
    <w:p w14:paraId="4C78F9D0" w14:textId="77777777" w:rsidR="004D46AF" w:rsidRPr="004D46AF" w:rsidRDefault="004D46AF" w:rsidP="004D46AF">
      <w:pPr>
        <w:pStyle w:val="ListParagraph"/>
        <w:numPr>
          <w:ilvl w:val="0"/>
          <w:numId w:val="39"/>
        </w:numPr>
        <w:rPr>
          <w:sz w:val="28"/>
          <w:szCs w:val="28"/>
        </w:rPr>
      </w:pPr>
      <w:r w:rsidRPr="00353E8B">
        <w:rPr>
          <w:rFonts w:ascii="Times New Roman" w:hAnsi="Times New Roman" w:cs="Times New Roman"/>
          <w:b/>
          <w:bCs/>
          <w:sz w:val="28"/>
          <w:szCs w:val="28"/>
        </w:rPr>
        <w:t>jQuery:</w:t>
      </w:r>
      <w:r w:rsidRPr="00353E8B">
        <w:rPr>
          <w:rFonts w:ascii="Times New Roman" w:hAnsi="Times New Roman" w:cs="Times New Roman"/>
          <w:sz w:val="28"/>
          <w:szCs w:val="28"/>
        </w:rPr>
        <w:t xml:space="preserve"> For simplified DOM manipulation to handle complex animations or legacy browser support.</w:t>
      </w:r>
    </w:p>
    <w:p w14:paraId="58148198" w14:textId="65F4E9C4" w:rsidR="004D46AF" w:rsidRPr="004D46AF" w:rsidRDefault="004D46AF" w:rsidP="004D46AF">
      <w:pPr>
        <w:pStyle w:val="ListParagraph"/>
        <w:rPr>
          <w:sz w:val="28"/>
          <w:szCs w:val="28"/>
        </w:rPr>
      </w:pPr>
    </w:p>
    <w:p w14:paraId="1453AD25" w14:textId="77777777" w:rsidR="00353E8B" w:rsidRDefault="00353E8B" w:rsidP="0009764C">
      <w:pPr>
        <w:pStyle w:val="ListParagraph"/>
        <w:rPr>
          <w:b/>
          <w:bCs/>
          <w:sz w:val="36"/>
          <w:szCs w:val="36"/>
        </w:rPr>
      </w:pPr>
    </w:p>
    <w:p w14:paraId="1F1B2A38" w14:textId="54AD383F" w:rsidR="0009764C" w:rsidRPr="00353E8B" w:rsidRDefault="00BF50C2" w:rsidP="0009764C">
      <w:pPr>
        <w:pStyle w:val="ListParagraph"/>
        <w:rPr>
          <w:rFonts w:ascii="Times New Roman" w:hAnsi="Times New Roman" w:cs="Times New Roman"/>
          <w:b/>
          <w:bCs/>
          <w:sz w:val="36"/>
          <w:szCs w:val="36"/>
        </w:rPr>
      </w:pPr>
      <w:r w:rsidRPr="00353E8B">
        <w:rPr>
          <w:rFonts w:ascii="Times New Roman" w:hAnsi="Times New Roman" w:cs="Times New Roman"/>
          <w:b/>
          <w:bCs/>
          <w:sz w:val="36"/>
          <w:szCs w:val="36"/>
        </w:rPr>
        <w:lastRenderedPageBreak/>
        <w:t xml:space="preserve">6. </w:t>
      </w:r>
      <w:r w:rsidR="0009764C" w:rsidRPr="00353E8B">
        <w:rPr>
          <w:rFonts w:ascii="Times New Roman" w:hAnsi="Times New Roman" w:cs="Times New Roman"/>
          <w:b/>
          <w:bCs/>
          <w:sz w:val="36"/>
          <w:szCs w:val="36"/>
          <w:u w:val="single"/>
        </w:rPr>
        <w:t>DATA FLOW DIAGRAM (DFD)</w:t>
      </w:r>
    </w:p>
    <w:p w14:paraId="273C44CD" w14:textId="77777777" w:rsidR="0009764C" w:rsidRPr="00353E8B" w:rsidRDefault="0009764C" w:rsidP="0009764C">
      <w:pPr>
        <w:pStyle w:val="ListParagraph"/>
        <w:rPr>
          <w:rFonts w:ascii="Times New Roman" w:hAnsi="Times New Roman" w:cs="Times New Roman"/>
          <w:b/>
          <w:bCs/>
          <w:sz w:val="28"/>
          <w:szCs w:val="28"/>
        </w:rPr>
      </w:pPr>
    </w:p>
    <w:p w14:paraId="702F7564" w14:textId="388025F0" w:rsidR="0009764C" w:rsidRPr="00353E8B" w:rsidRDefault="0009764C" w:rsidP="0009764C">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 xml:space="preserve"> Concept and Significance</w:t>
      </w:r>
    </w:p>
    <w:p w14:paraId="67B76F5E" w14:textId="4963A9D3" w:rsidR="0009764C" w:rsidRPr="00353E8B" w:rsidRDefault="0009764C" w:rsidP="0009764C">
      <w:pPr>
        <w:pStyle w:val="ListParagraph"/>
        <w:rPr>
          <w:rFonts w:ascii="Times New Roman" w:hAnsi="Times New Roman" w:cs="Times New Roman"/>
          <w:sz w:val="28"/>
          <w:szCs w:val="28"/>
        </w:rPr>
      </w:pPr>
      <w:r w:rsidRPr="00353E8B">
        <w:rPr>
          <w:rFonts w:ascii="Times New Roman" w:hAnsi="Times New Roman" w:cs="Times New Roman"/>
          <w:sz w:val="28"/>
          <w:szCs w:val="28"/>
        </w:rPr>
        <w:t xml:space="preserve">A Data Flow Diagram (DFD) is a traditional visual representation of the information flows within a system. A neat and clear DFD can graphically depict the precise scope and requirements of a system. </w:t>
      </w:r>
    </w:p>
    <w:p w14:paraId="0213B717" w14:textId="77777777" w:rsidR="0009764C" w:rsidRPr="00353E8B" w:rsidRDefault="0009764C" w:rsidP="00727685">
      <w:pPr>
        <w:pStyle w:val="ListParagraph"/>
        <w:rPr>
          <w:rFonts w:ascii="Times New Roman" w:hAnsi="Times New Roman" w:cs="Times New Roman"/>
          <w:sz w:val="28"/>
          <w:szCs w:val="28"/>
        </w:rPr>
      </w:pPr>
    </w:p>
    <w:p w14:paraId="166B9EE2" w14:textId="21FAFBB8" w:rsidR="0041191A" w:rsidRPr="00353E8B" w:rsidRDefault="0009764C" w:rsidP="000C6764">
      <w:pPr>
        <w:pStyle w:val="ListParagraph"/>
        <w:rPr>
          <w:rFonts w:ascii="Times New Roman" w:hAnsi="Times New Roman" w:cs="Times New Roman"/>
          <w:sz w:val="28"/>
          <w:szCs w:val="28"/>
        </w:rPr>
      </w:pPr>
      <w:r w:rsidRPr="00353E8B">
        <w:rPr>
          <w:rFonts w:ascii="Times New Roman" w:hAnsi="Times New Roman" w:cs="Times New Roman"/>
          <w:sz w:val="28"/>
          <w:szCs w:val="28"/>
        </w:rPr>
        <w:t xml:space="preserve">For the </w:t>
      </w:r>
      <w:r w:rsidRPr="00353E8B">
        <w:rPr>
          <w:rFonts w:ascii="Times New Roman" w:hAnsi="Times New Roman" w:cs="Times New Roman"/>
          <w:b/>
          <w:bCs/>
          <w:sz w:val="28"/>
          <w:szCs w:val="28"/>
        </w:rPr>
        <w:t>Jewellery E-commerce System</w:t>
      </w:r>
      <w:r w:rsidRPr="00353E8B">
        <w:rPr>
          <w:rFonts w:ascii="Times New Roman" w:hAnsi="Times New Roman" w:cs="Times New Roman"/>
          <w:sz w:val="28"/>
          <w:szCs w:val="28"/>
        </w:rPr>
        <w:t xml:space="preserve">, the DFD serves as a foundational blueprint for developers, mapping out the entire data life cycle—from the moment a customer browses a product to the generation of a final invoice. </w:t>
      </w:r>
    </w:p>
    <w:p w14:paraId="5628A9E2" w14:textId="17FA97D0" w:rsidR="0041191A" w:rsidRDefault="000C6764" w:rsidP="00727685">
      <w:pPr>
        <w:pStyle w:val="ListParagraph"/>
        <w:rPr>
          <w:sz w:val="28"/>
          <w:szCs w:val="28"/>
        </w:rPr>
      </w:pPr>
      <w:r>
        <w:rPr>
          <w:noProof/>
          <w:sz w:val="28"/>
          <w:szCs w:val="28"/>
        </w:rPr>
        <w:drawing>
          <wp:inline distT="0" distB="0" distL="0" distR="0" wp14:anchorId="039ECF2C" wp14:editId="3F0C0247">
            <wp:extent cx="5737860" cy="4076700"/>
            <wp:effectExtent l="0" t="0" r="0" b="0"/>
            <wp:docPr id="997924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4373" name="Picture 997924373"/>
                    <pic:cNvPicPr/>
                  </pic:nvPicPr>
                  <pic:blipFill>
                    <a:blip r:embed="rId10"/>
                    <a:stretch>
                      <a:fillRect/>
                    </a:stretch>
                  </pic:blipFill>
                  <pic:spPr>
                    <a:xfrm>
                      <a:off x="0" y="0"/>
                      <a:ext cx="6045983" cy="4295619"/>
                    </a:xfrm>
                    <a:prstGeom prst="rect">
                      <a:avLst/>
                    </a:prstGeom>
                  </pic:spPr>
                </pic:pic>
              </a:graphicData>
            </a:graphic>
          </wp:inline>
        </w:drawing>
      </w:r>
    </w:p>
    <w:p w14:paraId="2D63CB72" w14:textId="77777777" w:rsidR="0041191A" w:rsidRDefault="0041191A" w:rsidP="00727685">
      <w:pPr>
        <w:pStyle w:val="ListParagraph"/>
        <w:rPr>
          <w:sz w:val="28"/>
          <w:szCs w:val="28"/>
        </w:rPr>
      </w:pPr>
    </w:p>
    <w:p w14:paraId="2AFD4D0C" w14:textId="2CA9618C" w:rsidR="0041191A" w:rsidRDefault="0041191A" w:rsidP="00727685">
      <w:pPr>
        <w:pStyle w:val="ListParagraph"/>
        <w:rPr>
          <w:sz w:val="28"/>
          <w:szCs w:val="28"/>
        </w:rPr>
      </w:pPr>
    </w:p>
    <w:p w14:paraId="258B30EB" w14:textId="77777777" w:rsidR="000C6764" w:rsidRPr="00353E8B" w:rsidRDefault="000C6764" w:rsidP="000C6764">
      <w:pPr>
        <w:pStyle w:val="ListParagraph"/>
        <w:rPr>
          <w:rFonts w:ascii="Times New Roman" w:hAnsi="Times New Roman" w:cs="Times New Roman"/>
          <w:b/>
          <w:bCs/>
          <w:sz w:val="28"/>
          <w:szCs w:val="28"/>
        </w:rPr>
      </w:pPr>
      <w:r w:rsidRPr="00353E8B">
        <w:rPr>
          <w:rFonts w:ascii="Times New Roman" w:hAnsi="Times New Roman" w:cs="Times New Roman"/>
          <w:b/>
          <w:bCs/>
          <w:sz w:val="28"/>
          <w:szCs w:val="28"/>
        </w:rPr>
        <w:t>Detailed Process Flow</w:t>
      </w:r>
    </w:p>
    <w:p w14:paraId="44D51DDD" w14:textId="4AC04438" w:rsidR="00D702D1" w:rsidRPr="00353E8B" w:rsidRDefault="000C6764" w:rsidP="000C6764">
      <w:pPr>
        <w:pStyle w:val="ListParagraph"/>
        <w:rPr>
          <w:rFonts w:ascii="Times New Roman" w:hAnsi="Times New Roman" w:cs="Times New Roman"/>
          <w:sz w:val="28"/>
          <w:szCs w:val="28"/>
        </w:rPr>
      </w:pPr>
      <w:r w:rsidRPr="00353E8B">
        <w:rPr>
          <w:rFonts w:ascii="Times New Roman" w:hAnsi="Times New Roman" w:cs="Times New Roman"/>
          <w:sz w:val="28"/>
          <w:szCs w:val="28"/>
        </w:rPr>
        <w:t>The Level 1 DFD breaks down the main process (0.0 Jewelry E-commerce System) into its core sub-processes. This provides a more granular view of how data is processed, stored, and moved within the system for key functionalities such as product browsing, order processing, and customer management</w:t>
      </w:r>
      <w:r w:rsidR="00BF50C2" w:rsidRPr="00353E8B">
        <w:rPr>
          <w:rFonts w:ascii="Times New Roman" w:hAnsi="Times New Roman" w:cs="Times New Roman"/>
          <w:sz w:val="28"/>
          <w:szCs w:val="28"/>
        </w:rPr>
        <w:t>.</w:t>
      </w:r>
    </w:p>
    <w:p w14:paraId="75A421B6" w14:textId="77777777" w:rsidR="00353E8B" w:rsidRDefault="00353E8B" w:rsidP="006C53D1">
      <w:pPr>
        <w:jc w:val="both"/>
        <w:rPr>
          <w:rFonts w:ascii="Times New Roman" w:hAnsi="Times New Roman" w:cs="Times New Roman"/>
          <w:b/>
          <w:bCs/>
          <w:sz w:val="36"/>
          <w:szCs w:val="36"/>
        </w:rPr>
      </w:pPr>
    </w:p>
    <w:p w14:paraId="1D4073BE" w14:textId="69261943" w:rsidR="000C6764" w:rsidRPr="00353E8B" w:rsidRDefault="00BF50C2" w:rsidP="006C53D1">
      <w:pPr>
        <w:jc w:val="both"/>
        <w:rPr>
          <w:rFonts w:ascii="Times New Roman" w:hAnsi="Times New Roman" w:cs="Times New Roman"/>
          <w:b/>
          <w:bCs/>
          <w:sz w:val="28"/>
          <w:szCs w:val="24"/>
          <w:u w:val="single"/>
        </w:rPr>
      </w:pPr>
      <w:r w:rsidRPr="00353E8B">
        <w:rPr>
          <w:rFonts w:ascii="Times New Roman" w:hAnsi="Times New Roman" w:cs="Times New Roman"/>
          <w:b/>
          <w:bCs/>
          <w:sz w:val="36"/>
          <w:szCs w:val="36"/>
        </w:rPr>
        <w:lastRenderedPageBreak/>
        <w:t>7</w:t>
      </w:r>
      <w:r w:rsidR="006C53D1" w:rsidRPr="00353E8B">
        <w:rPr>
          <w:rFonts w:ascii="Times New Roman" w:hAnsi="Times New Roman" w:cs="Times New Roman"/>
          <w:b/>
          <w:bCs/>
          <w:sz w:val="36"/>
          <w:szCs w:val="36"/>
        </w:rPr>
        <w:t>.</w:t>
      </w:r>
      <w:r w:rsidR="006C53D1" w:rsidRPr="00353E8B">
        <w:rPr>
          <w:rFonts w:ascii="Times New Roman" w:hAnsi="Times New Roman" w:cs="Times New Roman"/>
          <w:b/>
          <w:bCs/>
          <w:sz w:val="28"/>
          <w:szCs w:val="24"/>
        </w:rPr>
        <w:t xml:space="preserve">  </w:t>
      </w:r>
      <w:r w:rsidR="000C6764" w:rsidRPr="00353E8B">
        <w:rPr>
          <w:rFonts w:ascii="Times New Roman" w:hAnsi="Times New Roman" w:cs="Times New Roman"/>
          <w:b/>
          <w:bCs/>
          <w:sz w:val="36"/>
          <w:szCs w:val="36"/>
          <w:u w:val="single"/>
        </w:rPr>
        <w:t>IMPLEMENTATION AND SCREENSHOTS</w:t>
      </w:r>
    </w:p>
    <w:p w14:paraId="19296921" w14:textId="77777777" w:rsidR="000C6764" w:rsidRPr="00353E8B" w:rsidRDefault="000C6764" w:rsidP="000C6764">
      <w:pPr>
        <w:pStyle w:val="NormalWeb"/>
        <w:numPr>
          <w:ilvl w:val="0"/>
          <w:numId w:val="31"/>
        </w:numPr>
        <w:jc w:val="both"/>
      </w:pPr>
      <w:r w:rsidRPr="00353E8B">
        <w:t>The project’s folder structure includes HTML files, CSS stylesheets, and JavaScript files.</w:t>
      </w:r>
    </w:p>
    <w:p w14:paraId="4E839EB4" w14:textId="64B2CBD0" w:rsidR="0041191A" w:rsidRPr="00353E8B" w:rsidRDefault="000C6764" w:rsidP="000C6764">
      <w:pPr>
        <w:pStyle w:val="ListParagraph"/>
        <w:rPr>
          <w:rFonts w:ascii="Times New Roman" w:hAnsi="Times New Roman" w:cs="Times New Roman"/>
        </w:rPr>
      </w:pPr>
      <w:r w:rsidRPr="00353E8B">
        <w:rPr>
          <w:rFonts w:ascii="Times New Roman" w:hAnsi="Times New Roman" w:cs="Times New Roman"/>
        </w:rPr>
        <w:t>External libraries such as Bootstrap</w:t>
      </w:r>
    </w:p>
    <w:p w14:paraId="6FD06CFC" w14:textId="77777777" w:rsidR="004C5998" w:rsidRDefault="004C5998" w:rsidP="000C6764">
      <w:pPr>
        <w:pStyle w:val="ListParagraph"/>
      </w:pPr>
    </w:p>
    <w:p w14:paraId="04211BDF" w14:textId="77777777" w:rsidR="004C5998" w:rsidRDefault="004C5998" w:rsidP="000C6764">
      <w:pPr>
        <w:pStyle w:val="ListParagraph"/>
      </w:pPr>
    </w:p>
    <w:p w14:paraId="2644B177" w14:textId="5FD0EB85" w:rsidR="004C5998" w:rsidRDefault="00FD2510" w:rsidP="000C6764">
      <w:pPr>
        <w:pStyle w:val="ListParagraph"/>
      </w:pPr>
      <w:r>
        <w:rPr>
          <w:noProof/>
        </w:rPr>
        <w:drawing>
          <wp:inline distT="0" distB="0" distL="0" distR="0" wp14:anchorId="6CE842A7" wp14:editId="69651F1A">
            <wp:extent cx="5505450" cy="2697480"/>
            <wp:effectExtent l="0" t="0" r="0" b="7620"/>
            <wp:docPr id="263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1553" name="Picture 26381553"/>
                    <pic:cNvPicPr/>
                  </pic:nvPicPr>
                  <pic:blipFill>
                    <a:blip r:embed="rId11">
                      <a:extLst>
                        <a:ext uri="{28A0092B-C50C-407E-A947-70E740481C1C}">
                          <a14:useLocalDpi xmlns:a14="http://schemas.microsoft.com/office/drawing/2010/main" val="0"/>
                        </a:ext>
                      </a:extLst>
                    </a:blip>
                    <a:stretch>
                      <a:fillRect/>
                    </a:stretch>
                  </pic:blipFill>
                  <pic:spPr>
                    <a:xfrm>
                      <a:off x="0" y="0"/>
                      <a:ext cx="5505450" cy="2697480"/>
                    </a:xfrm>
                    <a:prstGeom prst="rect">
                      <a:avLst/>
                    </a:prstGeom>
                  </pic:spPr>
                </pic:pic>
              </a:graphicData>
            </a:graphic>
          </wp:inline>
        </w:drawing>
      </w:r>
    </w:p>
    <w:p w14:paraId="49DE4925" w14:textId="2685C11F" w:rsidR="0023041D" w:rsidRDefault="004C5998" w:rsidP="000C6764">
      <w:pPr>
        <w:pStyle w:val="ListParagraph"/>
      </w:pPr>
      <w:r>
        <w:rPr>
          <w:noProof/>
          <w:sz w:val="28"/>
          <w:szCs w:val="28"/>
        </w:rPr>
        <w:drawing>
          <wp:anchor distT="0" distB="0" distL="114300" distR="114300" simplePos="0" relativeHeight="251660288" behindDoc="0" locked="0" layoutInCell="1" allowOverlap="1" wp14:anchorId="744E9C3F" wp14:editId="011C8B0A">
            <wp:simplePos x="0" y="0"/>
            <wp:positionH relativeFrom="margin">
              <wp:posOffset>457200</wp:posOffset>
            </wp:positionH>
            <wp:positionV relativeFrom="margin">
              <wp:posOffset>4505325</wp:posOffset>
            </wp:positionV>
            <wp:extent cx="5505450" cy="3933825"/>
            <wp:effectExtent l="0" t="0" r="0" b="9525"/>
            <wp:wrapSquare wrapText="bothSides"/>
            <wp:docPr id="1117303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3643" name="Picture 1117303643"/>
                    <pic:cNvPicPr/>
                  </pic:nvPicPr>
                  <pic:blipFill rotWithShape="1">
                    <a:blip r:embed="rId12">
                      <a:extLst>
                        <a:ext uri="{28A0092B-C50C-407E-A947-70E740481C1C}">
                          <a14:useLocalDpi xmlns:a14="http://schemas.microsoft.com/office/drawing/2010/main" val="0"/>
                        </a:ext>
                      </a:extLst>
                    </a:blip>
                    <a:srcRect t="-2" b="11755"/>
                    <a:stretch>
                      <a:fillRect/>
                    </a:stretch>
                  </pic:blipFill>
                  <pic:spPr bwMode="auto">
                    <a:xfrm>
                      <a:off x="0" y="0"/>
                      <a:ext cx="5505450"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F49791" w14:textId="70B1F0A6" w:rsidR="0023041D" w:rsidRDefault="00E56818" w:rsidP="000C6764">
      <w:pPr>
        <w:pStyle w:val="ListParagraph"/>
      </w:pPr>
      <w:r w:rsidRPr="00E56818">
        <w:rPr>
          <w:noProof/>
          <w:sz w:val="28"/>
          <w:szCs w:val="28"/>
        </w:rPr>
        <w:lastRenderedPageBreak/>
        <w:drawing>
          <wp:inline distT="0" distB="0" distL="0" distR="0" wp14:anchorId="756A0F3B" wp14:editId="0A2B4B51">
            <wp:extent cx="5410200" cy="3933825"/>
            <wp:effectExtent l="0" t="0" r="0" b="9525"/>
            <wp:docPr id="43106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1424" name=""/>
                    <pic:cNvPicPr/>
                  </pic:nvPicPr>
                  <pic:blipFill>
                    <a:blip r:embed="rId13"/>
                    <a:stretch>
                      <a:fillRect/>
                    </a:stretch>
                  </pic:blipFill>
                  <pic:spPr>
                    <a:xfrm>
                      <a:off x="0" y="0"/>
                      <a:ext cx="5441040" cy="3956249"/>
                    </a:xfrm>
                    <a:prstGeom prst="rect">
                      <a:avLst/>
                    </a:prstGeom>
                  </pic:spPr>
                </pic:pic>
              </a:graphicData>
            </a:graphic>
          </wp:inline>
        </w:drawing>
      </w:r>
    </w:p>
    <w:p w14:paraId="648A9686" w14:textId="1DB9A331" w:rsidR="0023041D" w:rsidRDefault="0023041D" w:rsidP="000C6764">
      <w:pPr>
        <w:pStyle w:val="ListParagraph"/>
        <w:rPr>
          <w:sz w:val="28"/>
          <w:szCs w:val="28"/>
        </w:rPr>
      </w:pPr>
    </w:p>
    <w:p w14:paraId="681C8510" w14:textId="1D1BD511" w:rsidR="003F7384" w:rsidRDefault="003F7384" w:rsidP="000C6764">
      <w:pPr>
        <w:pStyle w:val="ListParagraph"/>
        <w:rPr>
          <w:sz w:val="28"/>
          <w:szCs w:val="28"/>
        </w:rPr>
      </w:pPr>
      <w:r w:rsidRPr="003F7384">
        <w:rPr>
          <w:noProof/>
          <w:sz w:val="28"/>
          <w:szCs w:val="28"/>
        </w:rPr>
        <w:drawing>
          <wp:inline distT="0" distB="0" distL="0" distR="0" wp14:anchorId="4FC9A166" wp14:editId="233612AC">
            <wp:extent cx="5486400" cy="4243070"/>
            <wp:effectExtent l="0" t="0" r="0" b="5080"/>
            <wp:docPr id="141187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4674" name=""/>
                    <pic:cNvPicPr/>
                  </pic:nvPicPr>
                  <pic:blipFill>
                    <a:blip r:embed="rId14"/>
                    <a:stretch>
                      <a:fillRect/>
                    </a:stretch>
                  </pic:blipFill>
                  <pic:spPr>
                    <a:xfrm>
                      <a:off x="0" y="0"/>
                      <a:ext cx="5601588" cy="4332154"/>
                    </a:xfrm>
                    <a:prstGeom prst="rect">
                      <a:avLst/>
                    </a:prstGeom>
                  </pic:spPr>
                </pic:pic>
              </a:graphicData>
            </a:graphic>
          </wp:inline>
        </w:drawing>
      </w:r>
    </w:p>
    <w:p w14:paraId="185D6BEC" w14:textId="77777777" w:rsidR="003F7384" w:rsidRDefault="003F7384" w:rsidP="000C6764">
      <w:pPr>
        <w:pStyle w:val="ListParagraph"/>
        <w:rPr>
          <w:sz w:val="28"/>
          <w:szCs w:val="28"/>
        </w:rPr>
      </w:pPr>
    </w:p>
    <w:p w14:paraId="0D3AEFDA" w14:textId="55EFF9D7" w:rsidR="003F7384" w:rsidRDefault="00981E94" w:rsidP="000C6764">
      <w:pPr>
        <w:pStyle w:val="ListParagraph"/>
        <w:rPr>
          <w:sz w:val="28"/>
          <w:szCs w:val="28"/>
        </w:rPr>
      </w:pPr>
      <w:r w:rsidRPr="00981E94">
        <w:rPr>
          <w:noProof/>
          <w:sz w:val="28"/>
          <w:szCs w:val="28"/>
        </w:rPr>
        <w:lastRenderedPageBreak/>
        <w:drawing>
          <wp:inline distT="0" distB="0" distL="0" distR="0" wp14:anchorId="72508F55" wp14:editId="108F2806">
            <wp:extent cx="5429250" cy="3502660"/>
            <wp:effectExtent l="0" t="0" r="0" b="2540"/>
            <wp:docPr id="213314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48335" name=""/>
                    <pic:cNvPicPr/>
                  </pic:nvPicPr>
                  <pic:blipFill>
                    <a:blip r:embed="rId15"/>
                    <a:stretch>
                      <a:fillRect/>
                    </a:stretch>
                  </pic:blipFill>
                  <pic:spPr>
                    <a:xfrm>
                      <a:off x="0" y="0"/>
                      <a:ext cx="5435393" cy="3506623"/>
                    </a:xfrm>
                    <a:prstGeom prst="rect">
                      <a:avLst/>
                    </a:prstGeom>
                  </pic:spPr>
                </pic:pic>
              </a:graphicData>
            </a:graphic>
          </wp:inline>
        </w:drawing>
      </w:r>
    </w:p>
    <w:p w14:paraId="6E25FB74" w14:textId="77777777" w:rsidR="003F7384" w:rsidRDefault="003F7384" w:rsidP="000C6764">
      <w:pPr>
        <w:pStyle w:val="ListParagraph"/>
        <w:rPr>
          <w:sz w:val="28"/>
          <w:szCs w:val="28"/>
        </w:rPr>
      </w:pPr>
    </w:p>
    <w:p w14:paraId="426C132B" w14:textId="77777777" w:rsidR="003F7384" w:rsidRDefault="003F7384" w:rsidP="000C6764">
      <w:pPr>
        <w:pStyle w:val="ListParagraph"/>
        <w:rPr>
          <w:sz w:val="28"/>
          <w:szCs w:val="28"/>
        </w:rPr>
      </w:pPr>
    </w:p>
    <w:p w14:paraId="6AB1DB38" w14:textId="142F8F17" w:rsidR="003F7384" w:rsidRDefault="00682B7C" w:rsidP="000C6764">
      <w:pPr>
        <w:pStyle w:val="ListParagraph"/>
        <w:rPr>
          <w:sz w:val="28"/>
          <w:szCs w:val="28"/>
        </w:rPr>
      </w:pPr>
      <w:r>
        <w:rPr>
          <w:noProof/>
          <w:sz w:val="28"/>
          <w:szCs w:val="28"/>
        </w:rPr>
        <w:drawing>
          <wp:inline distT="0" distB="0" distL="0" distR="0" wp14:anchorId="7F912677" wp14:editId="20E833A2">
            <wp:extent cx="5429250" cy="4203065"/>
            <wp:effectExtent l="0" t="0" r="0" b="6985"/>
            <wp:docPr id="267409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9789" name="Picture 267409789"/>
                    <pic:cNvPicPr/>
                  </pic:nvPicPr>
                  <pic:blipFill>
                    <a:blip r:embed="rId16">
                      <a:extLst>
                        <a:ext uri="{28A0092B-C50C-407E-A947-70E740481C1C}">
                          <a14:useLocalDpi xmlns:a14="http://schemas.microsoft.com/office/drawing/2010/main" val="0"/>
                        </a:ext>
                      </a:extLst>
                    </a:blip>
                    <a:stretch>
                      <a:fillRect/>
                    </a:stretch>
                  </pic:blipFill>
                  <pic:spPr>
                    <a:xfrm>
                      <a:off x="0" y="0"/>
                      <a:ext cx="5458730" cy="4225887"/>
                    </a:xfrm>
                    <a:prstGeom prst="rect">
                      <a:avLst/>
                    </a:prstGeom>
                  </pic:spPr>
                </pic:pic>
              </a:graphicData>
            </a:graphic>
          </wp:inline>
        </w:drawing>
      </w:r>
    </w:p>
    <w:p w14:paraId="7F94164E" w14:textId="77777777" w:rsidR="0028708D" w:rsidRDefault="0028708D" w:rsidP="000C6764">
      <w:pPr>
        <w:pStyle w:val="ListParagraph"/>
        <w:rPr>
          <w:sz w:val="28"/>
          <w:szCs w:val="28"/>
        </w:rPr>
      </w:pPr>
    </w:p>
    <w:p w14:paraId="069757A4" w14:textId="77777777" w:rsidR="0028708D" w:rsidRDefault="0028708D" w:rsidP="000C6764">
      <w:pPr>
        <w:pStyle w:val="ListParagraph"/>
        <w:rPr>
          <w:sz w:val="28"/>
          <w:szCs w:val="28"/>
        </w:rPr>
      </w:pPr>
    </w:p>
    <w:p w14:paraId="4FC21550" w14:textId="3F314B0A" w:rsidR="0028708D" w:rsidRDefault="0028708D" w:rsidP="000C6764">
      <w:pPr>
        <w:pStyle w:val="ListParagraph"/>
        <w:rPr>
          <w:sz w:val="28"/>
          <w:szCs w:val="28"/>
        </w:rPr>
      </w:pPr>
      <w:r w:rsidRPr="0028708D">
        <w:rPr>
          <w:noProof/>
          <w:sz w:val="28"/>
          <w:szCs w:val="28"/>
        </w:rPr>
        <w:lastRenderedPageBreak/>
        <w:drawing>
          <wp:inline distT="0" distB="0" distL="0" distR="0" wp14:anchorId="6118A402" wp14:editId="5F53FAD8">
            <wp:extent cx="5524500" cy="3442335"/>
            <wp:effectExtent l="0" t="0" r="0" b="5715"/>
            <wp:docPr id="68951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10013" name=""/>
                    <pic:cNvPicPr/>
                  </pic:nvPicPr>
                  <pic:blipFill>
                    <a:blip r:embed="rId17"/>
                    <a:stretch>
                      <a:fillRect/>
                    </a:stretch>
                  </pic:blipFill>
                  <pic:spPr>
                    <a:xfrm>
                      <a:off x="0" y="0"/>
                      <a:ext cx="5524500" cy="3442335"/>
                    </a:xfrm>
                    <a:prstGeom prst="rect">
                      <a:avLst/>
                    </a:prstGeom>
                  </pic:spPr>
                </pic:pic>
              </a:graphicData>
            </a:graphic>
          </wp:inline>
        </w:drawing>
      </w:r>
    </w:p>
    <w:p w14:paraId="439612D0" w14:textId="77777777" w:rsidR="00D04F8C" w:rsidRDefault="00D04F8C" w:rsidP="000C6764">
      <w:pPr>
        <w:pStyle w:val="ListParagraph"/>
        <w:rPr>
          <w:sz w:val="28"/>
          <w:szCs w:val="28"/>
        </w:rPr>
      </w:pPr>
    </w:p>
    <w:p w14:paraId="4F7FD6DD" w14:textId="77777777" w:rsidR="00D04F8C" w:rsidRDefault="00D04F8C" w:rsidP="000C6764">
      <w:pPr>
        <w:pStyle w:val="ListParagraph"/>
        <w:rPr>
          <w:sz w:val="28"/>
          <w:szCs w:val="28"/>
        </w:rPr>
      </w:pPr>
    </w:p>
    <w:p w14:paraId="42484E70" w14:textId="77777777" w:rsidR="00D04F8C" w:rsidRDefault="00D04F8C" w:rsidP="000C6764">
      <w:pPr>
        <w:pStyle w:val="ListParagraph"/>
        <w:rPr>
          <w:sz w:val="28"/>
          <w:szCs w:val="28"/>
        </w:rPr>
      </w:pPr>
    </w:p>
    <w:p w14:paraId="58064C12" w14:textId="523CC2C5" w:rsidR="000F6DE7" w:rsidRDefault="000F6DE7" w:rsidP="000C6764">
      <w:pPr>
        <w:pStyle w:val="ListParagraph"/>
        <w:rPr>
          <w:sz w:val="28"/>
          <w:szCs w:val="28"/>
        </w:rPr>
      </w:pPr>
      <w:r w:rsidRPr="000F6DE7">
        <w:rPr>
          <w:noProof/>
          <w:sz w:val="28"/>
          <w:szCs w:val="28"/>
        </w:rPr>
        <w:drawing>
          <wp:inline distT="0" distB="0" distL="0" distR="0" wp14:anchorId="0008ECAB" wp14:editId="49AE8B6E">
            <wp:extent cx="5457825" cy="4204335"/>
            <wp:effectExtent l="0" t="0" r="9525" b="5715"/>
            <wp:docPr id="6669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3744" name=""/>
                    <pic:cNvPicPr/>
                  </pic:nvPicPr>
                  <pic:blipFill>
                    <a:blip r:embed="rId18"/>
                    <a:stretch>
                      <a:fillRect/>
                    </a:stretch>
                  </pic:blipFill>
                  <pic:spPr>
                    <a:xfrm>
                      <a:off x="0" y="0"/>
                      <a:ext cx="5474831" cy="4217435"/>
                    </a:xfrm>
                    <a:prstGeom prst="rect">
                      <a:avLst/>
                    </a:prstGeom>
                  </pic:spPr>
                </pic:pic>
              </a:graphicData>
            </a:graphic>
          </wp:inline>
        </w:drawing>
      </w:r>
    </w:p>
    <w:p w14:paraId="26A2F120" w14:textId="77777777" w:rsidR="006C53D1" w:rsidRDefault="006C53D1" w:rsidP="00D04F8C">
      <w:pPr>
        <w:pStyle w:val="ListParagraph"/>
        <w:rPr>
          <w:sz w:val="28"/>
          <w:szCs w:val="28"/>
        </w:rPr>
      </w:pPr>
    </w:p>
    <w:p w14:paraId="5C1FFB3F" w14:textId="4974F334" w:rsidR="00D04F8C" w:rsidRPr="00353E8B" w:rsidRDefault="00D04F8C" w:rsidP="00D04F8C">
      <w:pPr>
        <w:pStyle w:val="ListParagraph"/>
        <w:rPr>
          <w:rFonts w:ascii="Times New Roman" w:hAnsi="Times New Roman" w:cs="Times New Roman"/>
          <w:b/>
          <w:bCs/>
          <w:sz w:val="36"/>
          <w:szCs w:val="36"/>
          <w:u w:val="single"/>
        </w:rPr>
      </w:pPr>
      <w:r w:rsidRPr="00353E8B">
        <w:rPr>
          <w:rFonts w:ascii="Times New Roman" w:hAnsi="Times New Roman" w:cs="Times New Roman"/>
          <w:b/>
          <w:bCs/>
          <w:sz w:val="36"/>
          <w:szCs w:val="36"/>
        </w:rPr>
        <w:lastRenderedPageBreak/>
        <w:t>8.</w:t>
      </w:r>
      <w:r w:rsidRPr="00353E8B">
        <w:rPr>
          <w:rFonts w:ascii="Times New Roman" w:hAnsi="Times New Roman" w:cs="Times New Roman"/>
          <w:b/>
          <w:bCs/>
          <w:sz w:val="36"/>
          <w:szCs w:val="36"/>
          <w:u w:val="single"/>
        </w:rPr>
        <w:t xml:space="preserve"> CONCLUSION</w:t>
      </w:r>
    </w:p>
    <w:p w14:paraId="72BFF708" w14:textId="77777777" w:rsidR="006C53D1" w:rsidRPr="00353E8B" w:rsidRDefault="006C53D1" w:rsidP="00D04F8C">
      <w:pPr>
        <w:pStyle w:val="ListParagraph"/>
        <w:rPr>
          <w:rFonts w:ascii="Times New Roman" w:hAnsi="Times New Roman" w:cs="Times New Roman"/>
          <w:b/>
          <w:bCs/>
          <w:sz w:val="36"/>
          <w:szCs w:val="36"/>
          <w:u w:val="single"/>
        </w:rPr>
      </w:pPr>
    </w:p>
    <w:p w14:paraId="51F69081" w14:textId="77777777" w:rsidR="00D04F8C" w:rsidRPr="00353E8B" w:rsidRDefault="00D04F8C" w:rsidP="00D04F8C">
      <w:pPr>
        <w:pStyle w:val="ListParagraph"/>
        <w:rPr>
          <w:rFonts w:ascii="Times New Roman" w:hAnsi="Times New Roman" w:cs="Times New Roman"/>
          <w:sz w:val="28"/>
          <w:szCs w:val="28"/>
        </w:rPr>
      </w:pPr>
      <w:r w:rsidRPr="00353E8B">
        <w:rPr>
          <w:rFonts w:ascii="Times New Roman" w:hAnsi="Times New Roman" w:cs="Times New Roman"/>
          <w:sz w:val="28"/>
          <w:szCs w:val="28"/>
        </w:rPr>
        <w:t>This project exemplifies the strategic application of modern front-end technologies to design and develop a luxurious, responsive, and high-performance e-commerce platform for jewelry. By successfully blending high-quality visual storytelling with a seamless shopping experience, the platform serves as both a sophisticated digital storefront and a testament to the creator's ability to build industry-specific web solutions.</w:t>
      </w:r>
    </w:p>
    <w:p w14:paraId="7B127EEC" w14:textId="77777777" w:rsidR="00D04F8C" w:rsidRPr="00353E8B" w:rsidRDefault="00D04F8C" w:rsidP="00D04F8C">
      <w:pPr>
        <w:pStyle w:val="ListParagraph"/>
        <w:rPr>
          <w:rFonts w:ascii="Times New Roman" w:hAnsi="Times New Roman" w:cs="Times New Roman"/>
          <w:sz w:val="28"/>
          <w:szCs w:val="28"/>
        </w:rPr>
      </w:pPr>
      <w:r w:rsidRPr="00353E8B">
        <w:rPr>
          <w:rFonts w:ascii="Times New Roman" w:hAnsi="Times New Roman" w:cs="Times New Roman"/>
          <w:sz w:val="28"/>
          <w:szCs w:val="28"/>
        </w:rPr>
        <w:t>The project achieves several key objectives, including:</w:t>
      </w:r>
    </w:p>
    <w:p w14:paraId="7F1B79D3" w14:textId="77777777" w:rsidR="006C53D1" w:rsidRPr="00353E8B" w:rsidRDefault="006C53D1" w:rsidP="00D04F8C">
      <w:pPr>
        <w:pStyle w:val="ListParagraph"/>
        <w:rPr>
          <w:rFonts w:ascii="Times New Roman" w:hAnsi="Times New Roman" w:cs="Times New Roman"/>
          <w:sz w:val="28"/>
          <w:szCs w:val="28"/>
        </w:rPr>
      </w:pPr>
    </w:p>
    <w:p w14:paraId="724B91EE" w14:textId="14E34D41" w:rsidR="006C53D1" w:rsidRPr="00353E8B" w:rsidRDefault="00D04F8C" w:rsidP="006C53D1">
      <w:pPr>
        <w:pStyle w:val="ListParagraph"/>
        <w:numPr>
          <w:ilvl w:val="0"/>
          <w:numId w:val="42"/>
        </w:numPr>
        <w:rPr>
          <w:rFonts w:ascii="Times New Roman" w:hAnsi="Times New Roman" w:cs="Times New Roman"/>
          <w:sz w:val="28"/>
          <w:szCs w:val="28"/>
        </w:rPr>
      </w:pPr>
      <w:r w:rsidRPr="00353E8B">
        <w:rPr>
          <w:rFonts w:ascii="Times New Roman" w:hAnsi="Times New Roman" w:cs="Times New Roman"/>
          <w:b/>
          <w:bCs/>
          <w:sz w:val="28"/>
          <w:szCs w:val="28"/>
        </w:rPr>
        <w:t>Showcasing Technical Expertise:</w:t>
      </w:r>
      <w:r w:rsidRPr="00353E8B">
        <w:rPr>
          <w:rFonts w:ascii="Times New Roman" w:hAnsi="Times New Roman" w:cs="Times New Roman"/>
          <w:sz w:val="28"/>
          <w:szCs w:val="28"/>
        </w:rPr>
        <w:t xml:space="preserve"> Utilizing a robust stack—including </w:t>
      </w:r>
      <w:r w:rsidRPr="00353E8B">
        <w:rPr>
          <w:rFonts w:ascii="Times New Roman" w:hAnsi="Times New Roman" w:cs="Times New Roman"/>
          <w:b/>
          <w:bCs/>
          <w:sz w:val="28"/>
          <w:szCs w:val="28"/>
        </w:rPr>
        <w:t>HTML5, CSS3, JavaScript, and Bootstrap</w:t>
      </w:r>
      <w:r w:rsidRPr="00353E8B">
        <w:rPr>
          <w:rFonts w:ascii="Times New Roman" w:hAnsi="Times New Roman" w:cs="Times New Roman"/>
          <w:sz w:val="28"/>
          <w:szCs w:val="28"/>
        </w:rPr>
        <w:t>—to ensure the website is not only visually stunning but also technically sound and fully responsive across all devices.</w:t>
      </w:r>
    </w:p>
    <w:p w14:paraId="732AC50C" w14:textId="77777777" w:rsidR="006C53D1" w:rsidRPr="00353E8B" w:rsidRDefault="006C53D1" w:rsidP="006C53D1">
      <w:pPr>
        <w:pStyle w:val="ListParagraph"/>
        <w:rPr>
          <w:rFonts w:ascii="Times New Roman" w:hAnsi="Times New Roman" w:cs="Times New Roman"/>
          <w:sz w:val="28"/>
          <w:szCs w:val="28"/>
        </w:rPr>
      </w:pPr>
    </w:p>
    <w:p w14:paraId="1A8009B4" w14:textId="333310CA" w:rsidR="006C53D1" w:rsidRPr="00353E8B" w:rsidRDefault="00D04F8C" w:rsidP="006C53D1">
      <w:pPr>
        <w:pStyle w:val="ListParagraph"/>
        <w:numPr>
          <w:ilvl w:val="0"/>
          <w:numId w:val="42"/>
        </w:numPr>
        <w:rPr>
          <w:rFonts w:ascii="Times New Roman" w:hAnsi="Times New Roman" w:cs="Times New Roman"/>
          <w:sz w:val="28"/>
          <w:szCs w:val="28"/>
        </w:rPr>
      </w:pPr>
      <w:r w:rsidRPr="00353E8B">
        <w:rPr>
          <w:rFonts w:ascii="Times New Roman" w:hAnsi="Times New Roman" w:cs="Times New Roman"/>
          <w:b/>
          <w:bCs/>
          <w:sz w:val="28"/>
          <w:szCs w:val="28"/>
        </w:rPr>
        <w:t>Emphasizing Visual Elegance:</w:t>
      </w:r>
      <w:r w:rsidRPr="00353E8B">
        <w:rPr>
          <w:rFonts w:ascii="Times New Roman" w:hAnsi="Times New Roman" w:cs="Times New Roman"/>
          <w:sz w:val="28"/>
          <w:szCs w:val="28"/>
        </w:rPr>
        <w:t xml:space="preserve"> Demonstrating a keen eye for "luxury-first" design through a clean, ivory-toned interface that highlights the intricate details and craftsmanship of various jewellery collections.</w:t>
      </w:r>
    </w:p>
    <w:p w14:paraId="34C000B6" w14:textId="77777777" w:rsidR="006C53D1" w:rsidRPr="00353E8B" w:rsidRDefault="006C53D1" w:rsidP="006C53D1">
      <w:pPr>
        <w:rPr>
          <w:rFonts w:ascii="Times New Roman" w:hAnsi="Times New Roman" w:cs="Times New Roman"/>
          <w:sz w:val="28"/>
          <w:szCs w:val="28"/>
        </w:rPr>
      </w:pPr>
    </w:p>
    <w:p w14:paraId="18CA2599" w14:textId="77777777" w:rsidR="00D04F8C" w:rsidRPr="00353E8B" w:rsidRDefault="00D04F8C" w:rsidP="00D04F8C">
      <w:pPr>
        <w:pStyle w:val="ListParagraph"/>
        <w:numPr>
          <w:ilvl w:val="0"/>
          <w:numId w:val="42"/>
        </w:numPr>
        <w:rPr>
          <w:rFonts w:ascii="Times New Roman" w:hAnsi="Times New Roman" w:cs="Times New Roman"/>
          <w:sz w:val="28"/>
          <w:szCs w:val="28"/>
        </w:rPr>
      </w:pPr>
      <w:r w:rsidRPr="00353E8B">
        <w:rPr>
          <w:rFonts w:ascii="Times New Roman" w:hAnsi="Times New Roman" w:cs="Times New Roman"/>
          <w:b/>
          <w:bCs/>
          <w:sz w:val="28"/>
          <w:szCs w:val="28"/>
        </w:rPr>
        <w:t>Enhancing User Experience:</w:t>
      </w:r>
      <w:r w:rsidRPr="00353E8B">
        <w:rPr>
          <w:rFonts w:ascii="Times New Roman" w:hAnsi="Times New Roman" w:cs="Times New Roman"/>
          <w:sz w:val="28"/>
          <w:szCs w:val="28"/>
        </w:rPr>
        <w:t xml:space="preserve"> Implementing intuitive navigation and clear call-to-action (CTA) elements that guide users effortlessly from product discovery to the final checkout process.</w:t>
      </w:r>
    </w:p>
    <w:p w14:paraId="1E111BA7" w14:textId="77777777" w:rsidR="00D04F8C" w:rsidRPr="00353E8B" w:rsidRDefault="00D04F8C" w:rsidP="00D04F8C">
      <w:pPr>
        <w:pStyle w:val="ListParagraph"/>
        <w:rPr>
          <w:rFonts w:ascii="Times New Roman" w:hAnsi="Times New Roman" w:cs="Times New Roman"/>
          <w:sz w:val="28"/>
          <w:szCs w:val="28"/>
        </w:rPr>
      </w:pPr>
      <w:r w:rsidRPr="00353E8B">
        <w:rPr>
          <w:rFonts w:ascii="Times New Roman" w:hAnsi="Times New Roman" w:cs="Times New Roman"/>
          <w:sz w:val="28"/>
          <w:szCs w:val="28"/>
        </w:rPr>
        <w:t xml:space="preserve">In addition to serving as a dynamic showcase of the creator’s web development skills, this application establishes a strong foundation for future business scalability. Potential updates, such as integrating </w:t>
      </w:r>
      <w:r w:rsidRPr="00353E8B">
        <w:rPr>
          <w:rFonts w:ascii="Times New Roman" w:hAnsi="Times New Roman" w:cs="Times New Roman"/>
          <w:b/>
          <w:bCs/>
          <w:sz w:val="28"/>
          <w:szCs w:val="28"/>
        </w:rPr>
        <w:t>dynamic pricing modules</w:t>
      </w:r>
      <w:r w:rsidRPr="00353E8B">
        <w:rPr>
          <w:rFonts w:ascii="Times New Roman" w:hAnsi="Times New Roman" w:cs="Times New Roman"/>
          <w:sz w:val="28"/>
          <w:szCs w:val="28"/>
        </w:rPr>
        <w:t xml:space="preserve"> linked to real-time metal rates, incorporating </w:t>
      </w:r>
      <w:r w:rsidRPr="00353E8B">
        <w:rPr>
          <w:rFonts w:ascii="Times New Roman" w:hAnsi="Times New Roman" w:cs="Times New Roman"/>
          <w:b/>
          <w:bCs/>
          <w:sz w:val="28"/>
          <w:szCs w:val="28"/>
        </w:rPr>
        <w:t>Augmented Reality (AR)</w:t>
      </w:r>
      <w:r w:rsidRPr="00353E8B">
        <w:rPr>
          <w:rFonts w:ascii="Times New Roman" w:hAnsi="Times New Roman" w:cs="Times New Roman"/>
          <w:sz w:val="28"/>
          <w:szCs w:val="28"/>
        </w:rPr>
        <w:t xml:space="preserve"> for virtual try-on features, and expanding backend capabilities for secure order management, can further elevate its functionality and market competitiveness.</w:t>
      </w:r>
    </w:p>
    <w:p w14:paraId="115E8A92" w14:textId="761D7EFA" w:rsidR="00D04F8C" w:rsidRPr="00353E8B" w:rsidRDefault="00D04F8C" w:rsidP="00D04F8C">
      <w:pPr>
        <w:pStyle w:val="ListParagraph"/>
        <w:rPr>
          <w:rFonts w:ascii="Times New Roman" w:hAnsi="Times New Roman" w:cs="Times New Roman"/>
          <w:sz w:val="28"/>
          <w:szCs w:val="28"/>
        </w:rPr>
      </w:pPr>
      <w:r w:rsidRPr="00353E8B">
        <w:rPr>
          <w:rFonts w:ascii="Times New Roman" w:hAnsi="Times New Roman" w:cs="Times New Roman"/>
          <w:sz w:val="28"/>
          <w:szCs w:val="28"/>
        </w:rPr>
        <w:t>Ultimately, this project is more than just a digital —it is a testament to the creator’s ability to combine artistic creativity with technical proficiency and user-centric design principles to produce a meaningful, impactful, and premium digital shopping experience.</w:t>
      </w:r>
    </w:p>
    <w:p w14:paraId="56D89585" w14:textId="77777777" w:rsidR="00D04F8C" w:rsidRPr="000B0346" w:rsidRDefault="00D04F8C" w:rsidP="000C6764">
      <w:pPr>
        <w:pStyle w:val="ListParagraph"/>
        <w:rPr>
          <w:sz w:val="28"/>
          <w:szCs w:val="28"/>
        </w:rPr>
      </w:pPr>
    </w:p>
    <w:sectPr w:rsidR="00D04F8C" w:rsidRPr="000B0346" w:rsidSect="00882845">
      <w:footerReference w:type="default" r:id="rId19"/>
      <w:pgSz w:w="11906" w:h="16838" w:code="9"/>
      <w:pgMar w:top="1440" w:right="1440" w:bottom="1440" w:left="1440"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298DF" w14:textId="77777777" w:rsidR="007425E6" w:rsidRDefault="007425E6" w:rsidP="0041191A">
      <w:pPr>
        <w:spacing w:after="0" w:line="240" w:lineRule="auto"/>
      </w:pPr>
      <w:r>
        <w:separator/>
      </w:r>
    </w:p>
  </w:endnote>
  <w:endnote w:type="continuationSeparator" w:id="0">
    <w:p w14:paraId="361C9863" w14:textId="77777777" w:rsidR="007425E6" w:rsidRDefault="007425E6" w:rsidP="00411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906309"/>
      <w:docPartObj>
        <w:docPartGallery w:val="Page Numbers (Bottom of Page)"/>
        <w:docPartUnique/>
      </w:docPartObj>
    </w:sdtPr>
    <w:sdtEndPr>
      <w:rPr>
        <w:noProof/>
      </w:rPr>
    </w:sdtEndPr>
    <w:sdtContent>
      <w:p w14:paraId="41EDAAE9" w14:textId="0174F42F" w:rsidR="0041191A" w:rsidRDefault="004119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4883BE" w14:textId="77777777" w:rsidR="0041191A" w:rsidRDefault="004119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90A3B" w14:textId="77777777" w:rsidR="007425E6" w:rsidRDefault="007425E6" w:rsidP="0041191A">
      <w:pPr>
        <w:spacing w:after="0" w:line="240" w:lineRule="auto"/>
      </w:pPr>
      <w:r>
        <w:separator/>
      </w:r>
    </w:p>
  </w:footnote>
  <w:footnote w:type="continuationSeparator" w:id="0">
    <w:p w14:paraId="397516B1" w14:textId="77777777" w:rsidR="007425E6" w:rsidRDefault="007425E6" w:rsidP="00411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549"/>
    <w:multiLevelType w:val="hybridMultilevel"/>
    <w:tmpl w:val="D9CC251E"/>
    <w:lvl w:ilvl="0" w:tplc="457AE504">
      <w:start w:val="1"/>
      <w:numFmt w:val="bullet"/>
      <w:lvlText w:val=""/>
      <w:lvlJc w:val="left"/>
      <w:pPr>
        <w:ind w:left="4536" w:hanging="360"/>
      </w:pPr>
      <w:rPr>
        <w:rFonts w:ascii="Symbol" w:hAnsi="Symbol" w:hint="default"/>
        <w:sz w:val="40"/>
        <w:szCs w:val="40"/>
      </w:rPr>
    </w:lvl>
    <w:lvl w:ilvl="1" w:tplc="40090003" w:tentative="1">
      <w:start w:val="1"/>
      <w:numFmt w:val="bullet"/>
      <w:lvlText w:val="o"/>
      <w:lvlJc w:val="left"/>
      <w:pPr>
        <w:ind w:left="5256" w:hanging="360"/>
      </w:pPr>
      <w:rPr>
        <w:rFonts w:ascii="Courier New" w:hAnsi="Courier New" w:cs="Courier New" w:hint="default"/>
      </w:rPr>
    </w:lvl>
    <w:lvl w:ilvl="2" w:tplc="40090005" w:tentative="1">
      <w:start w:val="1"/>
      <w:numFmt w:val="bullet"/>
      <w:lvlText w:val=""/>
      <w:lvlJc w:val="left"/>
      <w:pPr>
        <w:ind w:left="5976" w:hanging="360"/>
      </w:pPr>
      <w:rPr>
        <w:rFonts w:ascii="Wingdings" w:hAnsi="Wingdings" w:hint="default"/>
      </w:rPr>
    </w:lvl>
    <w:lvl w:ilvl="3" w:tplc="40090001" w:tentative="1">
      <w:start w:val="1"/>
      <w:numFmt w:val="bullet"/>
      <w:lvlText w:val=""/>
      <w:lvlJc w:val="left"/>
      <w:pPr>
        <w:ind w:left="6696" w:hanging="360"/>
      </w:pPr>
      <w:rPr>
        <w:rFonts w:ascii="Symbol" w:hAnsi="Symbol" w:hint="default"/>
      </w:rPr>
    </w:lvl>
    <w:lvl w:ilvl="4" w:tplc="40090003" w:tentative="1">
      <w:start w:val="1"/>
      <w:numFmt w:val="bullet"/>
      <w:lvlText w:val="o"/>
      <w:lvlJc w:val="left"/>
      <w:pPr>
        <w:ind w:left="7416" w:hanging="360"/>
      </w:pPr>
      <w:rPr>
        <w:rFonts w:ascii="Courier New" w:hAnsi="Courier New" w:cs="Courier New" w:hint="default"/>
      </w:rPr>
    </w:lvl>
    <w:lvl w:ilvl="5" w:tplc="40090005" w:tentative="1">
      <w:start w:val="1"/>
      <w:numFmt w:val="bullet"/>
      <w:lvlText w:val=""/>
      <w:lvlJc w:val="left"/>
      <w:pPr>
        <w:ind w:left="8136" w:hanging="360"/>
      </w:pPr>
      <w:rPr>
        <w:rFonts w:ascii="Wingdings" w:hAnsi="Wingdings" w:hint="default"/>
      </w:rPr>
    </w:lvl>
    <w:lvl w:ilvl="6" w:tplc="40090001" w:tentative="1">
      <w:start w:val="1"/>
      <w:numFmt w:val="bullet"/>
      <w:lvlText w:val=""/>
      <w:lvlJc w:val="left"/>
      <w:pPr>
        <w:ind w:left="8856" w:hanging="360"/>
      </w:pPr>
      <w:rPr>
        <w:rFonts w:ascii="Symbol" w:hAnsi="Symbol" w:hint="default"/>
      </w:rPr>
    </w:lvl>
    <w:lvl w:ilvl="7" w:tplc="40090003" w:tentative="1">
      <w:start w:val="1"/>
      <w:numFmt w:val="bullet"/>
      <w:lvlText w:val="o"/>
      <w:lvlJc w:val="left"/>
      <w:pPr>
        <w:ind w:left="9576" w:hanging="360"/>
      </w:pPr>
      <w:rPr>
        <w:rFonts w:ascii="Courier New" w:hAnsi="Courier New" w:cs="Courier New" w:hint="default"/>
      </w:rPr>
    </w:lvl>
    <w:lvl w:ilvl="8" w:tplc="40090005" w:tentative="1">
      <w:start w:val="1"/>
      <w:numFmt w:val="bullet"/>
      <w:lvlText w:val=""/>
      <w:lvlJc w:val="left"/>
      <w:pPr>
        <w:ind w:left="10296" w:hanging="360"/>
      </w:pPr>
      <w:rPr>
        <w:rFonts w:ascii="Wingdings" w:hAnsi="Wingdings" w:hint="default"/>
      </w:rPr>
    </w:lvl>
  </w:abstractNum>
  <w:abstractNum w:abstractNumId="1" w15:restartNumberingAfterBreak="0">
    <w:nsid w:val="04C4791B"/>
    <w:multiLevelType w:val="hybridMultilevel"/>
    <w:tmpl w:val="BDB66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975730"/>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C2E35"/>
    <w:multiLevelType w:val="multilevel"/>
    <w:tmpl w:val="C77EB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A10B3"/>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D87A8C"/>
    <w:multiLevelType w:val="multilevel"/>
    <w:tmpl w:val="5AD4D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5E54"/>
    <w:multiLevelType w:val="multilevel"/>
    <w:tmpl w:val="2B0E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631AC"/>
    <w:multiLevelType w:val="hybridMultilevel"/>
    <w:tmpl w:val="0798C0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4C0696"/>
    <w:multiLevelType w:val="hybridMultilevel"/>
    <w:tmpl w:val="FFA064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624E1B"/>
    <w:multiLevelType w:val="multilevel"/>
    <w:tmpl w:val="57D4E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305DC"/>
    <w:multiLevelType w:val="multilevel"/>
    <w:tmpl w:val="B81ED19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E12251"/>
    <w:multiLevelType w:val="hybridMultilevel"/>
    <w:tmpl w:val="D7C417DA"/>
    <w:lvl w:ilvl="0" w:tplc="46D028A6">
      <w:start w:val="1"/>
      <w:numFmt w:val="bullet"/>
      <w:lvlText w:val=""/>
      <w:lvlJc w:val="left"/>
      <w:pPr>
        <w:ind w:left="360" w:hanging="360"/>
      </w:pPr>
      <w:rPr>
        <w:rFonts w:ascii="Symbol" w:hAnsi="Symbol"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EF76453"/>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EF2410"/>
    <w:multiLevelType w:val="multilevel"/>
    <w:tmpl w:val="50D4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F30776"/>
    <w:multiLevelType w:val="multilevel"/>
    <w:tmpl w:val="BD7E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494333"/>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A12A6"/>
    <w:multiLevelType w:val="multilevel"/>
    <w:tmpl w:val="414A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A20B0"/>
    <w:multiLevelType w:val="multilevel"/>
    <w:tmpl w:val="8B30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D43108"/>
    <w:multiLevelType w:val="hybridMultilevel"/>
    <w:tmpl w:val="2CFE60E0"/>
    <w:lvl w:ilvl="0" w:tplc="C952D1DA">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7B2775E"/>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036F1B"/>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5664EE"/>
    <w:multiLevelType w:val="multilevel"/>
    <w:tmpl w:val="9DD2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2511C7"/>
    <w:multiLevelType w:val="multilevel"/>
    <w:tmpl w:val="5E80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201BE"/>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003C0E"/>
    <w:multiLevelType w:val="multilevel"/>
    <w:tmpl w:val="38CA1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0079E9"/>
    <w:multiLevelType w:val="multilevel"/>
    <w:tmpl w:val="D810838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117082"/>
    <w:multiLevelType w:val="multilevel"/>
    <w:tmpl w:val="18DA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816067"/>
    <w:multiLevelType w:val="multilevel"/>
    <w:tmpl w:val="3332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BC1645"/>
    <w:multiLevelType w:val="hybridMultilevel"/>
    <w:tmpl w:val="8C5042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A209DF"/>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F9156E"/>
    <w:multiLevelType w:val="hybridMultilevel"/>
    <w:tmpl w:val="9AFC6186"/>
    <w:lvl w:ilvl="0" w:tplc="8A962C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4910BCD"/>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A3621F"/>
    <w:multiLevelType w:val="multilevel"/>
    <w:tmpl w:val="F43A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CF7B97"/>
    <w:multiLevelType w:val="multilevel"/>
    <w:tmpl w:val="38F2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3D0E1C"/>
    <w:multiLevelType w:val="multilevel"/>
    <w:tmpl w:val="E85A8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924F05"/>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F333D4"/>
    <w:multiLevelType w:val="multilevel"/>
    <w:tmpl w:val="FA52C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9643F5"/>
    <w:multiLevelType w:val="multilevel"/>
    <w:tmpl w:val="A3D8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347197"/>
    <w:multiLevelType w:val="multilevel"/>
    <w:tmpl w:val="D8782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7E56EC"/>
    <w:multiLevelType w:val="multilevel"/>
    <w:tmpl w:val="A9EE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264218"/>
    <w:multiLevelType w:val="multilevel"/>
    <w:tmpl w:val="C4A4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4A1F77"/>
    <w:multiLevelType w:val="hybridMultilevel"/>
    <w:tmpl w:val="34C28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300444"/>
    <w:multiLevelType w:val="hybridMultilevel"/>
    <w:tmpl w:val="7ECE1A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BD62414"/>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F35742"/>
    <w:multiLevelType w:val="multilevel"/>
    <w:tmpl w:val="82461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FC1255"/>
    <w:multiLevelType w:val="multilevel"/>
    <w:tmpl w:val="D8C6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9368472">
    <w:abstractNumId w:val="18"/>
  </w:num>
  <w:num w:numId="2" w16cid:durableId="1184906788">
    <w:abstractNumId w:val="11"/>
  </w:num>
  <w:num w:numId="3" w16cid:durableId="1609196036">
    <w:abstractNumId w:val="0"/>
  </w:num>
  <w:num w:numId="4" w16cid:durableId="1718167067">
    <w:abstractNumId w:val="1"/>
  </w:num>
  <w:num w:numId="5" w16cid:durableId="1062169062">
    <w:abstractNumId w:val="17"/>
  </w:num>
  <w:num w:numId="6" w16cid:durableId="2023819878">
    <w:abstractNumId w:val="36"/>
  </w:num>
  <w:num w:numId="7" w16cid:durableId="180977417">
    <w:abstractNumId w:val="9"/>
  </w:num>
  <w:num w:numId="8" w16cid:durableId="975910134">
    <w:abstractNumId w:val="34"/>
  </w:num>
  <w:num w:numId="9" w16cid:durableId="2051487361">
    <w:abstractNumId w:val="45"/>
  </w:num>
  <w:num w:numId="10" w16cid:durableId="1047872954">
    <w:abstractNumId w:val="24"/>
  </w:num>
  <w:num w:numId="11" w16cid:durableId="530731325">
    <w:abstractNumId w:val="14"/>
  </w:num>
  <w:num w:numId="12" w16cid:durableId="2098012361">
    <w:abstractNumId w:val="27"/>
  </w:num>
  <w:num w:numId="13" w16cid:durableId="3097112">
    <w:abstractNumId w:val="37"/>
  </w:num>
  <w:num w:numId="14" w16cid:durableId="1532304154">
    <w:abstractNumId w:val="33"/>
  </w:num>
  <w:num w:numId="15" w16cid:durableId="1446391022">
    <w:abstractNumId w:val="22"/>
  </w:num>
  <w:num w:numId="16" w16cid:durableId="403183156">
    <w:abstractNumId w:val="39"/>
  </w:num>
  <w:num w:numId="17" w16cid:durableId="1549418772">
    <w:abstractNumId w:val="44"/>
  </w:num>
  <w:num w:numId="18" w16cid:durableId="1170295053">
    <w:abstractNumId w:val="32"/>
  </w:num>
  <w:num w:numId="19" w16cid:durableId="803085206">
    <w:abstractNumId w:val="13"/>
  </w:num>
  <w:num w:numId="20" w16cid:durableId="360252971">
    <w:abstractNumId w:val="40"/>
  </w:num>
  <w:num w:numId="21" w16cid:durableId="560142791">
    <w:abstractNumId w:val="25"/>
  </w:num>
  <w:num w:numId="22" w16cid:durableId="1809006626">
    <w:abstractNumId w:val="3"/>
  </w:num>
  <w:num w:numId="23" w16cid:durableId="267935064">
    <w:abstractNumId w:val="5"/>
  </w:num>
  <w:num w:numId="24" w16cid:durableId="1653094348">
    <w:abstractNumId w:val="26"/>
  </w:num>
  <w:num w:numId="25" w16cid:durableId="166479145">
    <w:abstractNumId w:val="42"/>
  </w:num>
  <w:num w:numId="26" w16cid:durableId="150295983">
    <w:abstractNumId w:val="38"/>
  </w:num>
  <w:num w:numId="27" w16cid:durableId="887454823">
    <w:abstractNumId w:val="19"/>
  </w:num>
  <w:num w:numId="28" w16cid:durableId="1025861924">
    <w:abstractNumId w:val="20"/>
  </w:num>
  <w:num w:numId="29" w16cid:durableId="840122812">
    <w:abstractNumId w:val="35"/>
  </w:num>
  <w:num w:numId="30" w16cid:durableId="333606799">
    <w:abstractNumId w:val="2"/>
  </w:num>
  <w:num w:numId="31" w16cid:durableId="199166688">
    <w:abstractNumId w:val="10"/>
  </w:num>
  <w:num w:numId="32" w16cid:durableId="2008899221">
    <w:abstractNumId w:val="31"/>
  </w:num>
  <w:num w:numId="33" w16cid:durableId="2133133752">
    <w:abstractNumId w:val="23"/>
  </w:num>
  <w:num w:numId="34" w16cid:durableId="573510271">
    <w:abstractNumId w:val="30"/>
  </w:num>
  <w:num w:numId="35" w16cid:durableId="720128612">
    <w:abstractNumId w:val="15"/>
  </w:num>
  <w:num w:numId="36" w16cid:durableId="1145927442">
    <w:abstractNumId w:val="4"/>
  </w:num>
  <w:num w:numId="37" w16cid:durableId="566838711">
    <w:abstractNumId w:val="12"/>
  </w:num>
  <w:num w:numId="38" w16cid:durableId="1410662746">
    <w:abstractNumId w:val="29"/>
  </w:num>
  <w:num w:numId="39" w16cid:durableId="1455439186">
    <w:abstractNumId w:val="43"/>
  </w:num>
  <w:num w:numId="40" w16cid:durableId="1611931646">
    <w:abstractNumId w:val="21"/>
  </w:num>
  <w:num w:numId="41" w16cid:durableId="1202860568">
    <w:abstractNumId w:val="6"/>
  </w:num>
  <w:num w:numId="42" w16cid:durableId="1909916445">
    <w:abstractNumId w:val="16"/>
  </w:num>
  <w:num w:numId="43" w16cid:durableId="1406221612">
    <w:abstractNumId w:val="7"/>
  </w:num>
  <w:num w:numId="44" w16cid:durableId="577910867">
    <w:abstractNumId w:val="8"/>
  </w:num>
  <w:num w:numId="45" w16cid:durableId="387728433">
    <w:abstractNumId w:val="28"/>
  </w:num>
  <w:num w:numId="46" w16cid:durableId="181413471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545"/>
    <w:rsid w:val="0009764C"/>
    <w:rsid w:val="000B0346"/>
    <w:rsid w:val="000C6764"/>
    <w:rsid w:val="000F6DE7"/>
    <w:rsid w:val="001006C5"/>
    <w:rsid w:val="00153F98"/>
    <w:rsid w:val="00184F20"/>
    <w:rsid w:val="0023041D"/>
    <w:rsid w:val="0028708D"/>
    <w:rsid w:val="00290873"/>
    <w:rsid w:val="002E2FCF"/>
    <w:rsid w:val="00335C3F"/>
    <w:rsid w:val="00337E74"/>
    <w:rsid w:val="00353E8B"/>
    <w:rsid w:val="0035540B"/>
    <w:rsid w:val="00363463"/>
    <w:rsid w:val="003C07E8"/>
    <w:rsid w:val="003D4545"/>
    <w:rsid w:val="003F7384"/>
    <w:rsid w:val="0041191A"/>
    <w:rsid w:val="0041496B"/>
    <w:rsid w:val="00477AB3"/>
    <w:rsid w:val="00495A0B"/>
    <w:rsid w:val="004C5998"/>
    <w:rsid w:val="004D46AF"/>
    <w:rsid w:val="00515CBD"/>
    <w:rsid w:val="0058264D"/>
    <w:rsid w:val="00641BA9"/>
    <w:rsid w:val="00682B7C"/>
    <w:rsid w:val="006C53D1"/>
    <w:rsid w:val="006E79B9"/>
    <w:rsid w:val="006F0E93"/>
    <w:rsid w:val="00727685"/>
    <w:rsid w:val="007425E6"/>
    <w:rsid w:val="007F1AEC"/>
    <w:rsid w:val="0083435F"/>
    <w:rsid w:val="00882845"/>
    <w:rsid w:val="008C6211"/>
    <w:rsid w:val="009217A2"/>
    <w:rsid w:val="00971EF0"/>
    <w:rsid w:val="00981E94"/>
    <w:rsid w:val="00A461F1"/>
    <w:rsid w:val="00A640F0"/>
    <w:rsid w:val="00AB02BE"/>
    <w:rsid w:val="00AB0406"/>
    <w:rsid w:val="00B4778C"/>
    <w:rsid w:val="00BF50C2"/>
    <w:rsid w:val="00C12A84"/>
    <w:rsid w:val="00C866FC"/>
    <w:rsid w:val="00D04F8C"/>
    <w:rsid w:val="00D702D1"/>
    <w:rsid w:val="00D714B9"/>
    <w:rsid w:val="00D839F6"/>
    <w:rsid w:val="00E50C0D"/>
    <w:rsid w:val="00E56818"/>
    <w:rsid w:val="00EF40E5"/>
    <w:rsid w:val="00FD2510"/>
    <w:rsid w:val="00FD2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9DE02"/>
  <w15:chartTrackingRefBased/>
  <w15:docId w15:val="{CD269B8B-7542-4338-9AF9-23C0C735E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54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D454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D454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D454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D454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D45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45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45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45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54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D454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454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D454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D454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D45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45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45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4545"/>
    <w:rPr>
      <w:rFonts w:eastAsiaTheme="majorEastAsia" w:cstheme="majorBidi"/>
      <w:color w:val="272727" w:themeColor="text1" w:themeTint="D8"/>
    </w:rPr>
  </w:style>
  <w:style w:type="paragraph" w:styleId="Title">
    <w:name w:val="Title"/>
    <w:basedOn w:val="Normal"/>
    <w:next w:val="Normal"/>
    <w:link w:val="TitleChar"/>
    <w:uiPriority w:val="10"/>
    <w:qFormat/>
    <w:rsid w:val="003D45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45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45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45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4545"/>
    <w:pPr>
      <w:spacing w:before="160"/>
      <w:jc w:val="center"/>
    </w:pPr>
    <w:rPr>
      <w:i/>
      <w:iCs/>
      <w:color w:val="404040" w:themeColor="text1" w:themeTint="BF"/>
    </w:rPr>
  </w:style>
  <w:style w:type="character" w:customStyle="1" w:styleId="QuoteChar">
    <w:name w:val="Quote Char"/>
    <w:basedOn w:val="DefaultParagraphFont"/>
    <w:link w:val="Quote"/>
    <w:uiPriority w:val="29"/>
    <w:rsid w:val="003D4545"/>
    <w:rPr>
      <w:i/>
      <w:iCs/>
      <w:color w:val="404040" w:themeColor="text1" w:themeTint="BF"/>
    </w:rPr>
  </w:style>
  <w:style w:type="paragraph" w:styleId="ListParagraph">
    <w:name w:val="List Paragraph"/>
    <w:basedOn w:val="Normal"/>
    <w:uiPriority w:val="34"/>
    <w:qFormat/>
    <w:rsid w:val="003D4545"/>
    <w:pPr>
      <w:ind w:left="720"/>
      <w:contextualSpacing/>
    </w:pPr>
  </w:style>
  <w:style w:type="character" w:styleId="IntenseEmphasis">
    <w:name w:val="Intense Emphasis"/>
    <w:basedOn w:val="DefaultParagraphFont"/>
    <w:uiPriority w:val="21"/>
    <w:qFormat/>
    <w:rsid w:val="003D4545"/>
    <w:rPr>
      <w:i/>
      <w:iCs/>
      <w:color w:val="2F5496" w:themeColor="accent1" w:themeShade="BF"/>
    </w:rPr>
  </w:style>
  <w:style w:type="paragraph" w:styleId="IntenseQuote">
    <w:name w:val="Intense Quote"/>
    <w:basedOn w:val="Normal"/>
    <w:next w:val="Normal"/>
    <w:link w:val="IntenseQuoteChar"/>
    <w:uiPriority w:val="30"/>
    <w:qFormat/>
    <w:rsid w:val="003D454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D4545"/>
    <w:rPr>
      <w:i/>
      <w:iCs/>
      <w:color w:val="2F5496" w:themeColor="accent1" w:themeShade="BF"/>
    </w:rPr>
  </w:style>
  <w:style w:type="character" w:styleId="IntenseReference">
    <w:name w:val="Intense Reference"/>
    <w:basedOn w:val="DefaultParagraphFont"/>
    <w:uiPriority w:val="32"/>
    <w:qFormat/>
    <w:rsid w:val="003D4545"/>
    <w:rPr>
      <w:b/>
      <w:bCs/>
      <w:smallCaps/>
      <w:color w:val="2F5496" w:themeColor="accent1" w:themeShade="BF"/>
      <w:spacing w:val="5"/>
    </w:rPr>
  </w:style>
  <w:style w:type="paragraph" w:styleId="Header">
    <w:name w:val="header"/>
    <w:basedOn w:val="Normal"/>
    <w:link w:val="HeaderChar"/>
    <w:uiPriority w:val="99"/>
    <w:unhideWhenUsed/>
    <w:rsid w:val="00411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191A"/>
  </w:style>
  <w:style w:type="paragraph" w:styleId="Footer">
    <w:name w:val="footer"/>
    <w:basedOn w:val="Normal"/>
    <w:link w:val="FooterChar"/>
    <w:uiPriority w:val="99"/>
    <w:unhideWhenUsed/>
    <w:rsid w:val="004119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191A"/>
  </w:style>
  <w:style w:type="paragraph" w:styleId="NormalWeb">
    <w:name w:val="Normal (Web)"/>
    <w:basedOn w:val="Normal"/>
    <w:uiPriority w:val="99"/>
    <w:semiHidden/>
    <w:unhideWhenUsed/>
    <w:rsid w:val="000C6764"/>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styleId="TableGrid">
    <w:name w:val="Table Grid"/>
    <w:basedOn w:val="TableNormal"/>
    <w:uiPriority w:val="39"/>
    <w:rsid w:val="00184F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6DA33-397F-46F0-9F57-E549AAD5D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19</Pages>
  <Words>2902</Words>
  <Characters>16543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Sanjana Kumari</dc:creator>
  <cp:keywords/>
  <dc:description/>
  <cp:lastModifiedBy>Sumit Mehta</cp:lastModifiedBy>
  <cp:revision>34</cp:revision>
  <dcterms:created xsi:type="dcterms:W3CDTF">2025-12-14T15:27:00Z</dcterms:created>
  <dcterms:modified xsi:type="dcterms:W3CDTF">2025-12-15T18:22:00Z</dcterms:modified>
</cp:coreProperties>
</file>